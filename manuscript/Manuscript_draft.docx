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3B4C23" w:rsidRDefault="0097239C">
      <w:pPr>
        <w:rPr>
          <w:rFonts w:ascii="Segoe UI" w:hAnsi="Segoe UI" w:cs="Segoe UI"/>
          <w:sz w:val="24"/>
          <w:szCs w:val="24"/>
          <w:lang w:val="en-US"/>
        </w:rPr>
      </w:pPr>
      <w:bookmarkStart w:id="0" w:name="_Hlk198636003"/>
      <w:r w:rsidRPr="003B4C23">
        <w:rPr>
          <w:rFonts w:ascii="Segoe UI" w:hAnsi="Segoe UI" w:cs="Segoe UI"/>
          <w:sz w:val="24"/>
          <w:szCs w:val="24"/>
          <w:lang w:val="en-US"/>
        </w:rPr>
        <w:t>ARTICLE</w:t>
      </w:r>
    </w:p>
    <w:p w14:paraId="1F10B2C1" w14:textId="77777777" w:rsidR="00C7321D" w:rsidRDefault="00C7321D" w:rsidP="006B1097">
      <w:pPr>
        <w:spacing w:line="360" w:lineRule="auto"/>
        <w:rPr>
          <w:rFonts w:ascii="Segoe UI" w:hAnsi="Segoe UI" w:cs="Segoe UI"/>
          <w:b/>
          <w:bCs/>
          <w:sz w:val="24"/>
          <w:szCs w:val="24"/>
          <w:lang w:val="en-US"/>
        </w:rPr>
      </w:pPr>
      <w:r w:rsidRPr="00C7321D">
        <w:rPr>
          <w:rFonts w:ascii="Segoe UI" w:hAnsi="Segoe UI" w:cs="Segoe UI"/>
          <w:b/>
          <w:bCs/>
          <w:sz w:val="24"/>
          <w:szCs w:val="24"/>
          <w:lang w:val="en-US"/>
        </w:rPr>
        <w:t>Spatial Profiling Reveals Heterogeneity of ILC Subsets in Murine Lung and Intestine Under Type 2 Inflammatory Conditions</w:t>
      </w:r>
    </w:p>
    <w:p w14:paraId="488C4A01" w14:textId="1F79835C" w:rsidR="006018AD" w:rsidRPr="003B4C23" w:rsidRDefault="00E91234" w:rsidP="006B1097">
      <w:pPr>
        <w:spacing w:line="360" w:lineRule="auto"/>
        <w:rPr>
          <w:sz w:val="26"/>
          <w:szCs w:val="26"/>
          <w:lang w:val="en-US"/>
        </w:rPr>
      </w:pPr>
      <w:r w:rsidRPr="003B4C23">
        <w:rPr>
          <w:rFonts w:ascii="Segoe UI" w:hAnsi="Segoe UI" w:cs="Segoe UI"/>
          <w:sz w:val="20"/>
          <w:szCs w:val="20"/>
          <w:lang w:val="en-US"/>
        </w:rPr>
        <w:t>Sandy Kroh</w:t>
      </w:r>
      <w:r w:rsidR="000E7D95" w:rsidRPr="003B4C23">
        <w:rPr>
          <w:rFonts w:ascii="Segoe UI" w:hAnsi="Segoe UI" w:cs="Segoe UI"/>
          <w:sz w:val="20"/>
          <w:szCs w:val="20"/>
          <w:lang w:val="en-US"/>
        </w:rPr>
        <w:t xml:space="preserve"> </w:t>
      </w:r>
      <w:r w:rsidR="006B1097" w:rsidRPr="003B4C23">
        <w:rPr>
          <w:rFonts w:ascii="Segoe UI" w:hAnsi="Segoe UI" w:cs="Segoe UI"/>
          <w:sz w:val="20"/>
          <w:szCs w:val="20"/>
          <w:vertAlign w:val="superscript"/>
          <w:lang w:val="en-US"/>
        </w:rPr>
        <w:t>1</w:t>
      </w:r>
      <w:r w:rsidR="00675F02" w:rsidRPr="003B4C23">
        <w:rPr>
          <w:rFonts w:ascii="Segoe UI" w:hAnsi="Segoe UI" w:cs="Segoe UI"/>
          <w:sz w:val="20"/>
          <w:szCs w:val="20"/>
          <w:vertAlign w:val="superscript"/>
          <w:lang w:val="en-US"/>
        </w:rPr>
        <w:t>,</w:t>
      </w:r>
      <w:r w:rsidR="006B1097" w:rsidRPr="003B4C23">
        <w:rPr>
          <w:rFonts w:ascii="Segoe UI" w:hAnsi="Segoe UI" w:cs="Segoe UI"/>
          <w:sz w:val="20"/>
          <w:szCs w:val="20"/>
          <w:vertAlign w:val="superscript"/>
          <w:lang w:val="en-US"/>
        </w:rPr>
        <w:t>2</w:t>
      </w:r>
      <w:r w:rsidR="00A25D14" w:rsidRPr="003B4C23">
        <w:rPr>
          <w:rFonts w:ascii="Segoe UI" w:hAnsi="Segoe UI" w:cs="Segoe UI"/>
          <w:sz w:val="20"/>
          <w:szCs w:val="20"/>
          <w:lang w:val="en-US"/>
        </w:rPr>
        <w:t xml:space="preserve">, </w:t>
      </w:r>
      <w:r w:rsidR="001E1A80" w:rsidRPr="003B4C23">
        <w:rPr>
          <w:rFonts w:ascii="Segoe UI" w:hAnsi="Segoe UI" w:cs="Segoe UI"/>
          <w:sz w:val="20"/>
          <w:szCs w:val="20"/>
          <w:lang w:val="en-US"/>
        </w:rPr>
        <w:t>Anna Pascual-Reguant, Artür Manukyan</w:t>
      </w:r>
      <w:ins w:id="1" w:author="Artür Manukyan" w:date="2025-07-11T21:07:00Z" w16du:dateUtc="2025-07-11T19:07:00Z">
        <w:r w:rsidR="001526FB">
          <w:rPr>
            <w:rFonts w:ascii="Segoe UI" w:hAnsi="Segoe UI" w:cs="Segoe UI"/>
            <w:sz w:val="20"/>
            <w:szCs w:val="20"/>
            <w:vertAlign w:val="superscript"/>
            <w:lang w:val="en-US"/>
          </w:rPr>
          <w:t>4</w:t>
        </w:r>
      </w:ins>
      <w:r w:rsidR="001E1A80" w:rsidRPr="003B4C23">
        <w:rPr>
          <w:rFonts w:ascii="Segoe UI" w:hAnsi="Segoe UI" w:cs="Segoe UI"/>
          <w:sz w:val="20"/>
          <w:szCs w:val="20"/>
          <w:lang w:val="en-US"/>
        </w:rPr>
        <w:t xml:space="preserve">, </w:t>
      </w:r>
      <w:r w:rsidR="00C71B98" w:rsidRPr="003B4C23">
        <w:rPr>
          <w:rFonts w:ascii="Segoe UI" w:hAnsi="Segoe UI" w:cs="Segoe UI"/>
          <w:sz w:val="20"/>
          <w:szCs w:val="20"/>
          <w:lang w:val="en-US"/>
        </w:rPr>
        <w:t>Ralf Uecker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r w:rsidR="00C14DB6" w:rsidRPr="003B4C23">
        <w:rPr>
          <w:rFonts w:ascii="Segoe UI" w:hAnsi="Segoe UI" w:cs="Segoe UI"/>
          <w:sz w:val="20"/>
          <w:szCs w:val="20"/>
          <w:lang w:val="en-US"/>
        </w:rPr>
        <w:t>,</w:t>
      </w:r>
      <w:r w:rsidR="00AD5F11" w:rsidRPr="003B4C23">
        <w:rPr>
          <w:rFonts w:ascii="Segoe UI" w:hAnsi="Segoe UI" w:cs="Segoe UI"/>
          <w:sz w:val="20"/>
          <w:szCs w:val="20"/>
          <w:lang w:val="en-US"/>
        </w:rPr>
        <w:t xml:space="preserve"> </w:t>
      </w:r>
      <w:r w:rsidR="001E1A80" w:rsidRPr="003B4C23">
        <w:rPr>
          <w:rFonts w:ascii="Segoe UI" w:hAnsi="Segoe UI" w:cs="Segoe UI"/>
          <w:sz w:val="20"/>
          <w:szCs w:val="20"/>
          <w:lang w:val="en-US"/>
        </w:rPr>
        <w:t>Robert Günther, Lars Philipsen, Ralf Köhler, Peggy</w:t>
      </w:r>
      <w:r w:rsidR="005A0E6A">
        <w:rPr>
          <w:rFonts w:ascii="Segoe UI" w:hAnsi="Segoe UI" w:cs="Segoe UI"/>
          <w:sz w:val="20"/>
          <w:szCs w:val="20"/>
          <w:lang w:val="en-US"/>
        </w:rPr>
        <w:t xml:space="preserve"> Mex</w:t>
      </w:r>
      <w:r w:rsidR="001E1A80" w:rsidRPr="003B4C23">
        <w:rPr>
          <w:rFonts w:ascii="Segoe UI" w:hAnsi="Segoe UI" w:cs="Segoe UI"/>
          <w:sz w:val="20"/>
          <w:szCs w:val="20"/>
          <w:lang w:val="en-US"/>
        </w:rPr>
        <w:t xml:space="preserve">, Raluca A. Niesner, </w:t>
      </w:r>
      <w:r w:rsidR="0080697D" w:rsidRPr="003B4C23">
        <w:rPr>
          <w:rFonts w:ascii="Segoe UI" w:hAnsi="Segoe UI" w:cs="Segoe UI"/>
          <w:sz w:val="20"/>
          <w:szCs w:val="20"/>
          <w:lang w:val="en-US"/>
        </w:rPr>
        <w:t>Anja E. Hauser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p>
    <w:p w14:paraId="76C713E2" w14:textId="04E66598" w:rsidR="006B1097" w:rsidRPr="003B4C23" w:rsidRDefault="006B1097" w:rsidP="006B1097">
      <w:pPr>
        <w:rPr>
          <w:rFonts w:ascii="Segoe UI" w:hAnsi="Segoe UI" w:cs="Segoe UI"/>
          <w:b/>
          <w:bCs/>
          <w:lang w:val="en-US"/>
        </w:rPr>
      </w:pPr>
      <w:r w:rsidRPr="003B4C23">
        <w:rPr>
          <w:rFonts w:ascii="Segoe UI" w:hAnsi="Segoe UI" w:cs="Segoe UI"/>
          <w:b/>
          <w:bCs/>
          <w:lang w:val="en-US"/>
        </w:rPr>
        <w:t>Affiliations</w:t>
      </w:r>
    </w:p>
    <w:p w14:paraId="79AE49E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1</w:t>
      </w:r>
      <w:r w:rsidRPr="003B4C23">
        <w:rPr>
          <w:rFonts w:ascii="Segoe UI" w:hAnsi="Segoe UI" w:cs="Segoe UI"/>
          <w:sz w:val="18"/>
          <w:szCs w:val="18"/>
          <w:lang w:val="en-US"/>
        </w:rPr>
        <w:t xml:space="preserve"> Charite – </w:t>
      </w:r>
      <w:proofErr w:type="spellStart"/>
      <w:r w:rsidRPr="003B4C23">
        <w:rPr>
          <w:rFonts w:ascii="Segoe UI" w:hAnsi="Segoe UI" w:cs="Segoe UI"/>
          <w:sz w:val="18"/>
          <w:szCs w:val="18"/>
          <w:lang w:val="en-US"/>
        </w:rPr>
        <w:t>Universitätsmedizin</w:t>
      </w:r>
      <w:proofErr w:type="spellEnd"/>
      <w:r w:rsidRPr="003B4C23">
        <w:rPr>
          <w:rFonts w:ascii="Segoe UI" w:hAnsi="Segoe UI" w:cs="Segoe UI"/>
          <w:sz w:val="18"/>
          <w:szCs w:val="18"/>
          <w:lang w:val="en-US"/>
        </w:rPr>
        <w:t xml:space="preserve"> Berlin, Department of Rheumatology and Clinical Immunology, 10117 Berlin, Germany. </w:t>
      </w:r>
    </w:p>
    <w:p w14:paraId="2E556C12" w14:textId="77777777" w:rsidR="006B1097" w:rsidRPr="003455CA" w:rsidRDefault="006B1097" w:rsidP="006B1097">
      <w:pPr>
        <w:spacing w:after="0"/>
        <w:jc w:val="both"/>
        <w:rPr>
          <w:rFonts w:ascii="Segoe UI" w:hAnsi="Segoe UI" w:cs="Segoe UI"/>
          <w:sz w:val="18"/>
          <w:szCs w:val="18"/>
        </w:rPr>
      </w:pPr>
      <w:r w:rsidRPr="003455CA">
        <w:rPr>
          <w:rFonts w:ascii="Segoe UI" w:hAnsi="Segoe UI" w:cs="Segoe UI"/>
          <w:sz w:val="18"/>
          <w:szCs w:val="18"/>
          <w:vertAlign w:val="superscript"/>
        </w:rPr>
        <w:t>2</w:t>
      </w:r>
      <w:r w:rsidRPr="003455CA">
        <w:rPr>
          <w:rFonts w:ascii="Segoe UI" w:hAnsi="Segoe UI" w:cs="Segoe UI"/>
          <w:sz w:val="18"/>
          <w:szCs w:val="18"/>
        </w:rPr>
        <w:t xml:space="preserve"> Immune Dynamics, Deutsches Rheuma-Forschungszentrum (DRFZ), a Leibniz Institute, </w:t>
      </w:r>
      <w:proofErr w:type="spellStart"/>
      <w:r w:rsidRPr="003455CA">
        <w:rPr>
          <w:rFonts w:ascii="Segoe UI" w:hAnsi="Segoe UI" w:cs="Segoe UI"/>
          <w:sz w:val="18"/>
          <w:szCs w:val="18"/>
        </w:rPr>
        <w:t>Charitéplatz</w:t>
      </w:r>
      <w:proofErr w:type="spellEnd"/>
      <w:r w:rsidRPr="003455CA">
        <w:rPr>
          <w:rFonts w:ascii="Segoe UI" w:hAnsi="Segoe UI" w:cs="Segoe UI"/>
          <w:sz w:val="18"/>
          <w:szCs w:val="18"/>
        </w:rPr>
        <w:t xml:space="preserve"> 1, 10117 Berlin, Germany. </w:t>
      </w:r>
    </w:p>
    <w:p w14:paraId="2CDBBB4D" w14:textId="0DAC0643" w:rsidR="006B1097" w:rsidRPr="003B4C23" w:rsidRDefault="006B1097" w:rsidP="006B1097">
      <w:pPr>
        <w:spacing w:after="0"/>
        <w:jc w:val="both"/>
        <w:rPr>
          <w:rFonts w:ascii="Segoe UI" w:hAnsi="Segoe UI" w:cs="Segoe UI"/>
          <w:sz w:val="18"/>
          <w:szCs w:val="18"/>
          <w:lang w:val="en-US"/>
        </w:rPr>
      </w:pPr>
      <w:proofErr w:type="gramStart"/>
      <w:r w:rsidRPr="003B4C23">
        <w:rPr>
          <w:rFonts w:ascii="Segoe UI" w:hAnsi="Segoe UI" w:cs="Segoe UI"/>
          <w:sz w:val="18"/>
          <w:szCs w:val="18"/>
          <w:vertAlign w:val="superscript"/>
          <w:lang w:val="en-US"/>
        </w:rPr>
        <w:t xml:space="preserve">3 </w:t>
      </w:r>
      <w:r w:rsidRPr="003B4C23">
        <w:rPr>
          <w:rFonts w:ascii="Segoe UI" w:hAnsi="Segoe UI" w:cs="Segoe UI"/>
          <w:sz w:val="18"/>
          <w:szCs w:val="18"/>
          <w:lang w:val="en-US"/>
        </w:rPr>
        <w:t>.</w:t>
      </w:r>
      <w:proofErr w:type="gramEnd"/>
      <w:r w:rsidRPr="003B4C23">
        <w:rPr>
          <w:rFonts w:ascii="Segoe UI" w:hAnsi="Segoe UI" w:cs="Segoe UI"/>
          <w:sz w:val="18"/>
          <w:szCs w:val="18"/>
          <w:lang w:val="en-US"/>
        </w:rPr>
        <w:t xml:space="preserve"> </w:t>
      </w:r>
    </w:p>
    <w:p w14:paraId="04AD4B8C" w14:textId="60FB7BF2" w:rsidR="006B1097" w:rsidRPr="001526FB" w:rsidRDefault="006B1097">
      <w:pPr>
        <w:pBdr>
          <w:top w:val="nil"/>
          <w:left w:val="nil"/>
          <w:bottom w:val="nil"/>
          <w:right w:val="nil"/>
          <w:between w:val="nil"/>
        </w:pBdr>
        <w:spacing w:after="0" w:line="276" w:lineRule="auto"/>
        <w:jc w:val="both"/>
        <w:rPr>
          <w:color w:val="000000"/>
          <w:sz w:val="18"/>
          <w:szCs w:val="18"/>
          <w:lang w:val="en-US"/>
          <w:rPrChange w:id="2" w:author="Artür Manukyan" w:date="2025-07-11T21:08:00Z" w16du:dateUtc="2025-07-11T19:08:00Z">
            <w:rPr>
              <w:rFonts w:ascii="Segoe UI" w:hAnsi="Segoe UI" w:cs="Segoe UI"/>
              <w:sz w:val="18"/>
              <w:szCs w:val="18"/>
              <w:lang w:val="en-US"/>
            </w:rPr>
          </w:rPrChange>
        </w:rPr>
        <w:pPrChange w:id="3" w:author="Artür Manukyan" w:date="2025-07-11T21:08:00Z" w16du:dateUtc="2025-07-11T19:08:00Z">
          <w:pPr>
            <w:spacing w:after="0"/>
            <w:jc w:val="both"/>
          </w:pPr>
        </w:pPrChange>
      </w:pPr>
      <w:proofErr w:type="gramStart"/>
      <w:r w:rsidRPr="003B4C23">
        <w:rPr>
          <w:rFonts w:ascii="Segoe UI" w:hAnsi="Segoe UI" w:cs="Segoe UI"/>
          <w:sz w:val="18"/>
          <w:szCs w:val="18"/>
          <w:vertAlign w:val="superscript"/>
          <w:lang w:val="en-US"/>
        </w:rPr>
        <w:t>4</w:t>
      </w:r>
      <w:r w:rsidRPr="003B4C23">
        <w:rPr>
          <w:rFonts w:ascii="Segoe UI" w:hAnsi="Segoe UI" w:cs="Segoe UI"/>
          <w:sz w:val="18"/>
          <w:szCs w:val="18"/>
          <w:lang w:val="en-US"/>
        </w:rPr>
        <w:t xml:space="preserve"> .</w:t>
      </w:r>
      <w:proofErr w:type="gramEnd"/>
      <w:r w:rsidRPr="003B4C23">
        <w:rPr>
          <w:rFonts w:ascii="Segoe UI" w:hAnsi="Segoe UI" w:cs="Segoe UI"/>
          <w:sz w:val="18"/>
          <w:szCs w:val="18"/>
          <w:lang w:val="en-US"/>
        </w:rPr>
        <w:t xml:space="preserve"> </w:t>
      </w:r>
      <w:ins w:id="4" w:author="Artür Manukyan" w:date="2025-07-11T21:08:00Z" w16du:dateUtc="2025-07-11T19:08:00Z">
        <w:r w:rsidR="001526FB">
          <w:rPr>
            <w:rFonts w:ascii="Segoe UI" w:hAnsi="Segoe UI" w:cs="Segoe UI"/>
            <w:sz w:val="18"/>
            <w:szCs w:val="18"/>
            <w:lang w:val="en-US"/>
          </w:rPr>
          <w:t xml:space="preserve">Berlin </w:t>
        </w:r>
        <w:r w:rsidR="001526FB" w:rsidRPr="001526FB">
          <w:rPr>
            <w:color w:val="000000"/>
            <w:sz w:val="18"/>
            <w:szCs w:val="18"/>
            <w:lang w:val="en-US"/>
            <w:rPrChange w:id="5" w:author="Artür Manukyan" w:date="2025-07-11T21:08:00Z" w16du:dateUtc="2025-07-11T19:08:00Z">
              <w:rPr>
                <w:color w:val="000000"/>
                <w:sz w:val="18"/>
                <w:szCs w:val="18"/>
              </w:rPr>
            </w:rPrChange>
          </w:rPr>
          <w:t xml:space="preserve">Institute for Medical Systems Biology (BIMSB), Max Delbrück Center for Molecular Medicine, Berlin, Germany </w:t>
        </w:r>
      </w:ins>
    </w:p>
    <w:p w14:paraId="6A930731" w14:textId="1FA7145F" w:rsidR="006B1097" w:rsidRPr="003B4C23" w:rsidRDefault="006B1097" w:rsidP="006B1097">
      <w:pPr>
        <w:spacing w:after="0"/>
        <w:jc w:val="both"/>
        <w:rPr>
          <w:rFonts w:ascii="Segoe UI" w:hAnsi="Segoe UI" w:cs="Segoe UI"/>
          <w:sz w:val="18"/>
          <w:szCs w:val="18"/>
          <w:lang w:val="en-US"/>
        </w:rPr>
      </w:pPr>
      <w:proofErr w:type="gramStart"/>
      <w:r w:rsidRPr="003B4C23">
        <w:rPr>
          <w:rFonts w:ascii="Segoe UI" w:hAnsi="Segoe UI" w:cs="Segoe UI"/>
          <w:sz w:val="18"/>
          <w:szCs w:val="18"/>
          <w:vertAlign w:val="superscript"/>
          <w:lang w:val="en-US"/>
        </w:rPr>
        <w:t>5</w:t>
      </w:r>
      <w:r w:rsidRPr="003B4C23">
        <w:rPr>
          <w:rFonts w:ascii="Segoe UI" w:hAnsi="Segoe UI" w:cs="Segoe UI"/>
          <w:sz w:val="18"/>
          <w:szCs w:val="18"/>
          <w:lang w:val="en-US"/>
        </w:rPr>
        <w:t xml:space="preserve"> .</w:t>
      </w:r>
      <w:proofErr w:type="gramEnd"/>
      <w:r w:rsidRPr="003B4C23">
        <w:rPr>
          <w:rFonts w:ascii="Segoe UI" w:hAnsi="Segoe UI" w:cs="Segoe UI"/>
          <w:sz w:val="18"/>
          <w:szCs w:val="18"/>
          <w:lang w:val="en-US"/>
        </w:rPr>
        <w:t xml:space="preserve"> </w:t>
      </w:r>
    </w:p>
    <w:p w14:paraId="2587C57C" w14:textId="2400A509" w:rsidR="006B1097" w:rsidRPr="003B4C23" w:rsidRDefault="006B1097" w:rsidP="006B1097">
      <w:pPr>
        <w:spacing w:after="0"/>
        <w:jc w:val="both"/>
        <w:rPr>
          <w:rFonts w:ascii="Segoe UI" w:hAnsi="Segoe UI" w:cs="Segoe UI"/>
          <w:sz w:val="18"/>
          <w:szCs w:val="18"/>
          <w:lang w:val="en-US"/>
        </w:rPr>
      </w:pPr>
      <w:proofErr w:type="gramStart"/>
      <w:r w:rsidRPr="003B4C23">
        <w:rPr>
          <w:rFonts w:ascii="Segoe UI" w:hAnsi="Segoe UI" w:cs="Segoe UI"/>
          <w:sz w:val="18"/>
          <w:szCs w:val="18"/>
          <w:vertAlign w:val="superscript"/>
          <w:lang w:val="en-US"/>
        </w:rPr>
        <w:t>6</w:t>
      </w:r>
      <w:r w:rsidRPr="003B4C23">
        <w:rPr>
          <w:rFonts w:ascii="Segoe UI" w:hAnsi="Segoe UI" w:cs="Segoe UI"/>
          <w:sz w:val="18"/>
          <w:szCs w:val="18"/>
          <w:lang w:val="en-US"/>
        </w:rPr>
        <w:t xml:space="preserve"> .</w:t>
      </w:r>
      <w:proofErr w:type="gramEnd"/>
      <w:r w:rsidRPr="003B4C23">
        <w:rPr>
          <w:rFonts w:ascii="Segoe UI" w:hAnsi="Segoe UI" w:cs="Segoe UI"/>
          <w:sz w:val="18"/>
          <w:szCs w:val="18"/>
          <w:lang w:val="en-US"/>
        </w:rPr>
        <w:t xml:space="preserve"> </w:t>
      </w:r>
    </w:p>
    <w:p w14:paraId="5C438C6A" w14:textId="3F8AB233" w:rsidR="006B1097" w:rsidRPr="003B4C23" w:rsidRDefault="006B1097" w:rsidP="006B1097">
      <w:pPr>
        <w:spacing w:after="0"/>
        <w:jc w:val="both"/>
        <w:rPr>
          <w:rFonts w:ascii="Segoe UI" w:hAnsi="Segoe UI" w:cs="Segoe UI"/>
          <w:sz w:val="18"/>
          <w:szCs w:val="18"/>
          <w:lang w:val="en-US"/>
        </w:rPr>
      </w:pPr>
      <w:proofErr w:type="gramStart"/>
      <w:r w:rsidRPr="003B4C23">
        <w:rPr>
          <w:rFonts w:ascii="Segoe UI" w:hAnsi="Segoe UI" w:cs="Segoe UI"/>
          <w:sz w:val="18"/>
          <w:szCs w:val="18"/>
          <w:vertAlign w:val="superscript"/>
          <w:lang w:val="en-US"/>
        </w:rPr>
        <w:t>7</w:t>
      </w:r>
      <w:r w:rsidRPr="003B4C23">
        <w:rPr>
          <w:rFonts w:ascii="Segoe UI" w:hAnsi="Segoe UI" w:cs="Segoe UI"/>
          <w:sz w:val="18"/>
          <w:szCs w:val="18"/>
          <w:lang w:val="en-US"/>
        </w:rPr>
        <w:t xml:space="preserve"> .</w:t>
      </w:r>
      <w:proofErr w:type="gramEnd"/>
      <w:r w:rsidRPr="003B4C23">
        <w:rPr>
          <w:rFonts w:ascii="Segoe UI" w:hAnsi="Segoe UI" w:cs="Segoe UI"/>
          <w:sz w:val="18"/>
          <w:szCs w:val="18"/>
          <w:lang w:val="en-US"/>
        </w:rPr>
        <w:t xml:space="preserve"> </w:t>
      </w:r>
    </w:p>
    <w:p w14:paraId="2583760E" w14:textId="77777777" w:rsidR="00FE0CD4" w:rsidRPr="003B4C23" w:rsidRDefault="00FE0CD4" w:rsidP="003B30F2">
      <w:pPr>
        <w:spacing w:after="0"/>
        <w:jc w:val="both"/>
        <w:rPr>
          <w:rFonts w:ascii="Segoe UI" w:hAnsi="Segoe UI" w:cs="Segoe UI"/>
          <w:sz w:val="18"/>
          <w:szCs w:val="18"/>
          <w:lang w:val="en-US"/>
        </w:rPr>
      </w:pPr>
    </w:p>
    <w:p w14:paraId="785D21AB" w14:textId="6076880D" w:rsidR="00AC644E" w:rsidRDefault="00AC644E" w:rsidP="00FE0CD4">
      <w:pPr>
        <w:rPr>
          <w:rFonts w:ascii="Segoe UI" w:hAnsi="Segoe UI" w:cs="Segoe UI"/>
          <w:b/>
          <w:bCs/>
          <w:lang w:val="en-US"/>
        </w:rPr>
      </w:pPr>
      <w:r>
        <w:rPr>
          <w:rFonts w:ascii="Segoe UI" w:hAnsi="Segoe UI" w:cs="Segoe UI"/>
          <w:b/>
          <w:bCs/>
          <w:lang w:val="en-US"/>
        </w:rPr>
        <w:t>ORCHID IDs</w:t>
      </w:r>
    </w:p>
    <w:p w14:paraId="0D2EB398" w14:textId="6AA17DD9" w:rsidR="00AC644E" w:rsidRDefault="00AC644E" w:rsidP="00013E03">
      <w:pPr>
        <w:spacing w:after="0" w:line="276" w:lineRule="auto"/>
        <w:rPr>
          <w:rFonts w:ascii="Segoe UI" w:hAnsi="Segoe UI" w:cs="Segoe UI"/>
          <w:bCs/>
          <w:lang w:val="en-US"/>
        </w:rPr>
      </w:pPr>
      <w:r>
        <w:rPr>
          <w:rFonts w:ascii="Segoe UI" w:hAnsi="Segoe UI" w:cs="Segoe UI"/>
          <w:bCs/>
          <w:lang w:val="en-US"/>
        </w:rPr>
        <w:t>Sandy:</w:t>
      </w:r>
      <w:r>
        <w:rPr>
          <w:rFonts w:ascii="Segoe UI" w:hAnsi="Segoe UI" w:cs="Segoe UI"/>
          <w:bCs/>
          <w:lang w:val="en-US"/>
        </w:rPr>
        <w:tab/>
      </w:r>
      <w:r>
        <w:rPr>
          <w:rFonts w:ascii="Segoe UI" w:hAnsi="Segoe UI" w:cs="Segoe UI"/>
          <w:bCs/>
          <w:lang w:val="en-US"/>
        </w:rPr>
        <w:tab/>
      </w:r>
    </w:p>
    <w:p w14:paraId="7D6F14B2" w14:textId="2044B292" w:rsidR="00AC644E" w:rsidRDefault="00AC644E" w:rsidP="00013E03">
      <w:pPr>
        <w:spacing w:after="0" w:line="276" w:lineRule="auto"/>
        <w:rPr>
          <w:rFonts w:ascii="Segoe UI" w:hAnsi="Segoe UI" w:cs="Segoe UI"/>
          <w:bCs/>
          <w:lang w:val="en-US"/>
        </w:rPr>
      </w:pPr>
      <w:r>
        <w:rPr>
          <w:rFonts w:ascii="Segoe UI" w:hAnsi="Segoe UI" w:cs="Segoe UI"/>
          <w:bCs/>
          <w:lang w:val="en-US"/>
        </w:rPr>
        <w:t>Anna:</w:t>
      </w:r>
      <w:r>
        <w:rPr>
          <w:rFonts w:ascii="Segoe UI" w:hAnsi="Segoe UI" w:cs="Segoe UI"/>
          <w:bCs/>
          <w:lang w:val="en-US"/>
        </w:rPr>
        <w:tab/>
      </w:r>
      <w:r>
        <w:rPr>
          <w:rFonts w:ascii="Segoe UI" w:hAnsi="Segoe UI" w:cs="Segoe UI"/>
          <w:bCs/>
          <w:lang w:val="en-US"/>
        </w:rPr>
        <w:tab/>
      </w:r>
    </w:p>
    <w:p w14:paraId="704CB60B" w14:textId="5F7B06F9" w:rsidR="00AC644E" w:rsidRDefault="00AC644E" w:rsidP="00013E03">
      <w:pPr>
        <w:spacing w:after="0" w:line="276" w:lineRule="auto"/>
        <w:rPr>
          <w:rFonts w:ascii="Segoe UI" w:hAnsi="Segoe UI" w:cs="Segoe UI"/>
          <w:bCs/>
          <w:lang w:val="en-US"/>
        </w:rPr>
      </w:pPr>
      <w:r>
        <w:rPr>
          <w:rFonts w:ascii="Segoe UI" w:hAnsi="Segoe UI" w:cs="Segoe UI"/>
          <w:bCs/>
          <w:lang w:val="en-US"/>
        </w:rPr>
        <w:t>Artür:</w:t>
      </w:r>
      <w:r>
        <w:rPr>
          <w:rFonts w:ascii="Segoe UI" w:hAnsi="Segoe UI" w:cs="Segoe UI"/>
          <w:bCs/>
          <w:lang w:val="en-US"/>
        </w:rPr>
        <w:tab/>
      </w:r>
      <w:ins w:id="6" w:author="Artür Manukyan" w:date="2025-07-11T21:02:00Z" w16du:dateUtc="2025-07-11T19:02:00Z">
        <w:r w:rsidR="00EA4671" w:rsidRPr="00EA4671">
          <w:rPr>
            <w:rFonts w:ascii="Segoe UI" w:hAnsi="Segoe UI" w:cs="Segoe UI"/>
            <w:bCs/>
            <w:lang w:val="en-US"/>
          </w:rPr>
          <w:t>0000-0002-0441-9517</w:t>
        </w:r>
      </w:ins>
      <w:del w:id="7" w:author="Artür Manukyan" w:date="2025-07-11T21:02:00Z" w16du:dateUtc="2025-07-11T19:02:00Z">
        <w:r w:rsidDel="00EA4671">
          <w:rPr>
            <w:rFonts w:ascii="Segoe UI" w:hAnsi="Segoe UI" w:cs="Segoe UI"/>
            <w:bCs/>
            <w:lang w:val="en-US"/>
          </w:rPr>
          <w:tab/>
        </w:r>
      </w:del>
    </w:p>
    <w:p w14:paraId="36A5A238" w14:textId="693863A0"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02EE6894" w14:textId="473BAF45" w:rsidR="00AC644E" w:rsidRDefault="00AC644E" w:rsidP="00013E03">
      <w:pPr>
        <w:spacing w:after="0" w:line="276" w:lineRule="auto"/>
        <w:rPr>
          <w:rFonts w:ascii="Segoe UI" w:hAnsi="Segoe UI" w:cs="Segoe UI"/>
          <w:bCs/>
          <w:lang w:val="en-US"/>
        </w:rPr>
      </w:pPr>
      <w:r>
        <w:rPr>
          <w:rFonts w:ascii="Segoe UI" w:hAnsi="Segoe UI" w:cs="Segoe UI"/>
          <w:bCs/>
          <w:lang w:val="en-US"/>
        </w:rPr>
        <w:t>Robert:</w:t>
      </w:r>
      <w:r>
        <w:rPr>
          <w:rFonts w:ascii="Segoe UI" w:hAnsi="Segoe UI" w:cs="Segoe UI"/>
          <w:bCs/>
          <w:lang w:val="en-US"/>
        </w:rPr>
        <w:tab/>
      </w:r>
      <w:r>
        <w:rPr>
          <w:rFonts w:ascii="Segoe UI" w:hAnsi="Segoe UI" w:cs="Segoe UI"/>
          <w:bCs/>
          <w:lang w:val="en-US"/>
        </w:rPr>
        <w:tab/>
      </w:r>
    </w:p>
    <w:p w14:paraId="58ACDFAD" w14:textId="10708195" w:rsidR="00AC644E" w:rsidRDefault="00AC644E" w:rsidP="00013E03">
      <w:pPr>
        <w:spacing w:after="0" w:line="276" w:lineRule="auto"/>
        <w:rPr>
          <w:rFonts w:ascii="Segoe UI" w:hAnsi="Segoe UI" w:cs="Segoe UI"/>
          <w:bCs/>
          <w:lang w:val="en-US"/>
        </w:rPr>
      </w:pPr>
      <w:r>
        <w:rPr>
          <w:rFonts w:ascii="Segoe UI" w:hAnsi="Segoe UI" w:cs="Segoe UI"/>
          <w:bCs/>
          <w:lang w:val="en-US"/>
        </w:rPr>
        <w:t>Lars:</w:t>
      </w:r>
      <w:r>
        <w:rPr>
          <w:rFonts w:ascii="Segoe UI" w:hAnsi="Segoe UI" w:cs="Segoe UI"/>
          <w:bCs/>
          <w:lang w:val="en-US"/>
        </w:rPr>
        <w:tab/>
      </w:r>
      <w:r>
        <w:rPr>
          <w:rFonts w:ascii="Segoe UI" w:hAnsi="Segoe UI" w:cs="Segoe UI"/>
          <w:bCs/>
          <w:lang w:val="en-US"/>
        </w:rPr>
        <w:tab/>
      </w:r>
    </w:p>
    <w:p w14:paraId="34F8956A" w14:textId="682E633D"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509A2850" w14:textId="39F3C7B8" w:rsidR="00AC644E" w:rsidRDefault="00AC644E" w:rsidP="00013E03">
      <w:pPr>
        <w:spacing w:after="0" w:line="276" w:lineRule="auto"/>
        <w:rPr>
          <w:rFonts w:ascii="Segoe UI" w:hAnsi="Segoe UI" w:cs="Segoe UI"/>
          <w:bCs/>
          <w:lang w:val="en-US"/>
        </w:rPr>
      </w:pPr>
      <w:r>
        <w:rPr>
          <w:rFonts w:ascii="Segoe UI" w:hAnsi="Segoe UI" w:cs="Segoe UI"/>
          <w:bCs/>
          <w:lang w:val="en-US"/>
        </w:rPr>
        <w:t>Peggy:</w:t>
      </w:r>
      <w:r>
        <w:rPr>
          <w:rFonts w:ascii="Segoe UI" w:hAnsi="Segoe UI" w:cs="Segoe UI"/>
          <w:bCs/>
          <w:lang w:val="en-US"/>
        </w:rPr>
        <w:tab/>
      </w:r>
      <w:r>
        <w:rPr>
          <w:rFonts w:ascii="Segoe UI" w:hAnsi="Segoe UI" w:cs="Segoe UI"/>
          <w:bCs/>
          <w:lang w:val="en-US"/>
        </w:rPr>
        <w:tab/>
      </w:r>
    </w:p>
    <w:p w14:paraId="1F17FD9A" w14:textId="0F46AE14" w:rsidR="00AC644E" w:rsidRDefault="00AC644E" w:rsidP="00013E03">
      <w:pPr>
        <w:spacing w:after="0" w:line="276" w:lineRule="auto"/>
        <w:rPr>
          <w:rFonts w:ascii="Segoe UI" w:hAnsi="Segoe UI" w:cs="Segoe UI"/>
          <w:bCs/>
          <w:lang w:val="en-US"/>
        </w:rPr>
      </w:pPr>
      <w:r>
        <w:rPr>
          <w:rFonts w:ascii="Segoe UI" w:hAnsi="Segoe UI" w:cs="Segoe UI"/>
          <w:bCs/>
          <w:lang w:val="en-US"/>
        </w:rPr>
        <w:t>Raluca:</w:t>
      </w:r>
      <w:r>
        <w:rPr>
          <w:rFonts w:ascii="Segoe UI" w:hAnsi="Segoe UI" w:cs="Segoe UI"/>
          <w:bCs/>
          <w:lang w:val="en-US"/>
        </w:rPr>
        <w:tab/>
      </w:r>
      <w:r>
        <w:rPr>
          <w:rFonts w:ascii="Segoe UI" w:hAnsi="Segoe UI" w:cs="Segoe UI"/>
          <w:bCs/>
          <w:lang w:val="en-US"/>
        </w:rPr>
        <w:tab/>
      </w:r>
    </w:p>
    <w:p w14:paraId="671386CD" w14:textId="5DA65706" w:rsidR="00AC644E" w:rsidRDefault="00AC644E" w:rsidP="00013E03">
      <w:pPr>
        <w:spacing w:after="0" w:line="276" w:lineRule="auto"/>
        <w:rPr>
          <w:rFonts w:ascii="Segoe UI" w:hAnsi="Segoe UI" w:cs="Segoe UI"/>
          <w:b/>
          <w:bCs/>
          <w:lang w:val="en-US"/>
        </w:rPr>
      </w:pPr>
      <w:r>
        <w:rPr>
          <w:rFonts w:ascii="Segoe UI" w:hAnsi="Segoe UI" w:cs="Segoe UI"/>
          <w:bCs/>
          <w:lang w:val="en-US"/>
        </w:rPr>
        <w:t>Anja:</w:t>
      </w:r>
      <w:r>
        <w:rPr>
          <w:rFonts w:ascii="Segoe UI" w:hAnsi="Segoe UI" w:cs="Segoe UI"/>
          <w:bCs/>
          <w:lang w:val="en-US"/>
        </w:rPr>
        <w:tab/>
      </w:r>
      <w:r>
        <w:rPr>
          <w:rFonts w:ascii="Segoe UI" w:hAnsi="Segoe UI" w:cs="Segoe UI"/>
          <w:bCs/>
          <w:lang w:val="en-US"/>
        </w:rPr>
        <w:tab/>
      </w:r>
    </w:p>
    <w:p w14:paraId="28267755" w14:textId="45C30E97" w:rsidR="00FE0CD4" w:rsidRPr="003B4C23" w:rsidRDefault="00FE0CD4" w:rsidP="00AC644E">
      <w:pPr>
        <w:spacing w:before="240"/>
        <w:rPr>
          <w:rFonts w:ascii="Segoe UI" w:hAnsi="Segoe UI" w:cs="Segoe UI"/>
          <w:b/>
          <w:bCs/>
          <w:lang w:val="en-US"/>
        </w:rPr>
      </w:pPr>
      <w:r w:rsidRPr="003B4C23">
        <w:rPr>
          <w:rFonts w:ascii="Segoe UI" w:hAnsi="Segoe UI" w:cs="Segoe UI"/>
          <w:b/>
          <w:bCs/>
          <w:lang w:val="en-US"/>
        </w:rPr>
        <w:t>Corresponding author</w:t>
      </w:r>
    </w:p>
    <w:p w14:paraId="6AB2B175" w14:textId="10779499" w:rsidR="00E70C2D" w:rsidRPr="003B4C23" w:rsidRDefault="00FE0CD4">
      <w:pPr>
        <w:rPr>
          <w:rFonts w:ascii="Segoe UI" w:hAnsi="Segoe UI" w:cs="Segoe UI"/>
          <w:lang w:val="en-US"/>
        </w:rPr>
      </w:pPr>
      <w:r w:rsidRPr="003B4C23">
        <w:rPr>
          <w:rFonts w:ascii="Segoe UI" w:hAnsi="Segoe UI" w:cs="Segoe UI"/>
          <w:lang w:val="en-US"/>
        </w:rPr>
        <w:t>Name, address, email address</w:t>
      </w:r>
    </w:p>
    <w:p w14:paraId="57B7901D" w14:textId="25FDE593" w:rsidR="00FE0CD4" w:rsidRPr="003B4C23" w:rsidRDefault="00FE0CD4" w:rsidP="00FE0CD4">
      <w:pPr>
        <w:rPr>
          <w:rFonts w:ascii="Segoe UI" w:hAnsi="Segoe UI" w:cs="Segoe UI"/>
          <w:b/>
          <w:bCs/>
          <w:lang w:val="en-US"/>
        </w:rPr>
      </w:pPr>
      <w:r w:rsidRPr="003B4C23">
        <w:rPr>
          <w:rFonts w:ascii="Segoe UI" w:hAnsi="Segoe UI" w:cs="Segoe UI"/>
          <w:b/>
          <w:bCs/>
          <w:lang w:val="en-US"/>
        </w:rPr>
        <w:t>Keywords</w:t>
      </w:r>
    </w:p>
    <w:p w14:paraId="3267A405" w14:textId="3640A752" w:rsidR="00FE0CD4" w:rsidRPr="003B4C23" w:rsidRDefault="00FE0CD4" w:rsidP="00FE0CD4">
      <w:pPr>
        <w:spacing w:after="0" w:line="240" w:lineRule="auto"/>
        <w:rPr>
          <w:rFonts w:ascii="Segoe UI" w:hAnsi="Segoe UI" w:cs="Segoe UI"/>
          <w:lang w:val="en-US"/>
        </w:rPr>
      </w:pPr>
      <w:r w:rsidRPr="003B4C23">
        <w:rPr>
          <w:rFonts w:ascii="Segoe UI" w:hAnsi="Segoe UI" w:cs="Segoe UI"/>
          <w:lang w:val="en-US"/>
        </w:rPr>
        <w:t>Innate lymphoid cells, IL-33, systemic inflammation model</w:t>
      </w:r>
    </w:p>
    <w:p w14:paraId="1C8946EF" w14:textId="77777777" w:rsidR="00FE0CD4" w:rsidRPr="003B4C23" w:rsidRDefault="00FE0CD4" w:rsidP="00FE0CD4">
      <w:pPr>
        <w:rPr>
          <w:rFonts w:ascii="Segoe UI" w:hAnsi="Segoe UI" w:cs="Segoe UI"/>
          <w:b/>
          <w:bCs/>
          <w:lang w:val="en-US"/>
        </w:rPr>
      </w:pPr>
    </w:p>
    <w:p w14:paraId="2ACD14C4" w14:textId="1F8A6D21" w:rsidR="00FE0CD4" w:rsidRPr="003B4C23" w:rsidRDefault="00FE0CD4" w:rsidP="00FE0CD4">
      <w:pPr>
        <w:rPr>
          <w:rFonts w:ascii="Segoe UI" w:hAnsi="Segoe UI" w:cs="Segoe UI"/>
          <w:b/>
          <w:bCs/>
          <w:lang w:val="en-US"/>
        </w:rPr>
      </w:pPr>
      <w:r w:rsidRPr="003B4C23">
        <w:rPr>
          <w:rFonts w:ascii="Segoe UI" w:hAnsi="Segoe UI" w:cs="Segoe UI"/>
          <w:b/>
          <w:bCs/>
          <w:lang w:val="en-US"/>
        </w:rPr>
        <w:t>Abbreviations</w:t>
      </w:r>
    </w:p>
    <w:p w14:paraId="4007CACE" w14:textId="77777777" w:rsidR="00BD2F76" w:rsidRDefault="00BD2F76" w:rsidP="00FE0CD4">
      <w:pPr>
        <w:spacing w:after="0" w:line="240" w:lineRule="auto"/>
        <w:rPr>
          <w:rFonts w:ascii="Segoe UI" w:hAnsi="Segoe UI" w:cs="Segoe UI"/>
          <w:lang w:val="en-US"/>
        </w:rPr>
      </w:pPr>
      <w:r>
        <w:rPr>
          <w:rFonts w:ascii="Segoe UI" w:hAnsi="Segoe UI" w:cs="Segoe UI"/>
          <w:lang w:val="en-US"/>
        </w:rPr>
        <w:t>AL</w:t>
      </w:r>
      <w:r>
        <w:rPr>
          <w:rFonts w:ascii="Segoe UI" w:hAnsi="Segoe UI" w:cs="Segoe UI"/>
          <w:lang w:val="en-US"/>
        </w:rPr>
        <w:tab/>
      </w:r>
      <w:r>
        <w:rPr>
          <w:rFonts w:ascii="Segoe UI" w:hAnsi="Segoe UI" w:cs="Segoe UI"/>
          <w:lang w:val="en-US"/>
        </w:rPr>
        <w:tab/>
        <w:t>Annotation level</w:t>
      </w:r>
    </w:p>
    <w:p w14:paraId="336E9573" w14:textId="4F982A27" w:rsidR="00BD2F76" w:rsidRDefault="00BD2F76" w:rsidP="00FE0CD4">
      <w:pPr>
        <w:spacing w:after="0" w:line="240" w:lineRule="auto"/>
        <w:rPr>
          <w:rFonts w:ascii="Segoe UI" w:hAnsi="Segoe UI" w:cs="Segoe UI"/>
          <w:lang w:val="en-US"/>
        </w:rPr>
      </w:pPr>
      <w:r>
        <w:rPr>
          <w:rFonts w:ascii="Segoe UI" w:hAnsi="Segoe UI" w:cs="Segoe UI"/>
          <w:lang w:val="en-US"/>
        </w:rPr>
        <w:t>AREG</w:t>
      </w:r>
      <w:r>
        <w:rPr>
          <w:rFonts w:ascii="Segoe UI" w:hAnsi="Segoe UI" w:cs="Segoe UI"/>
          <w:lang w:val="en-US"/>
        </w:rPr>
        <w:tab/>
      </w:r>
      <w:r>
        <w:rPr>
          <w:rFonts w:ascii="Segoe UI" w:hAnsi="Segoe UI" w:cs="Segoe UI"/>
          <w:lang w:val="en-US"/>
        </w:rPr>
        <w:tab/>
        <w:t>Amphiregulin</w:t>
      </w:r>
    </w:p>
    <w:p w14:paraId="23741716" w14:textId="750B8ADA" w:rsidR="00981F0E" w:rsidRDefault="00981F0E" w:rsidP="00FE0CD4">
      <w:pPr>
        <w:spacing w:after="0" w:line="240" w:lineRule="auto"/>
        <w:rPr>
          <w:rFonts w:ascii="Segoe UI" w:hAnsi="Segoe UI" w:cs="Segoe UI"/>
          <w:lang w:val="en-US"/>
        </w:rPr>
      </w:pPr>
      <w:r>
        <w:rPr>
          <w:rFonts w:ascii="Segoe UI" w:hAnsi="Segoe UI" w:cs="Segoe UI"/>
          <w:lang w:val="en-US"/>
        </w:rPr>
        <w:t>CCL</w:t>
      </w:r>
      <w:r>
        <w:rPr>
          <w:rFonts w:ascii="Segoe UI" w:hAnsi="Segoe UI" w:cs="Segoe UI"/>
          <w:lang w:val="en-US"/>
        </w:rPr>
        <w:tab/>
      </w:r>
      <w:r>
        <w:rPr>
          <w:rFonts w:ascii="Segoe UI" w:hAnsi="Segoe UI" w:cs="Segoe UI"/>
          <w:lang w:val="en-US"/>
        </w:rPr>
        <w:tab/>
      </w:r>
      <w:r w:rsidR="00740E85" w:rsidRPr="00740E85">
        <w:rPr>
          <w:rFonts w:ascii="Segoe UI" w:hAnsi="Segoe UI" w:cs="Segoe UI"/>
          <w:lang w:val="en-US"/>
        </w:rPr>
        <w:t>C-C motif chemokine ligand</w:t>
      </w:r>
    </w:p>
    <w:p w14:paraId="2F19BDF4" w14:textId="00941936" w:rsidR="00740E85" w:rsidRDefault="00740E85" w:rsidP="00FE0CD4">
      <w:pPr>
        <w:spacing w:after="0" w:line="240" w:lineRule="auto"/>
        <w:rPr>
          <w:rFonts w:ascii="Segoe UI" w:hAnsi="Segoe UI" w:cs="Segoe UI"/>
          <w:lang w:val="en-US"/>
        </w:rPr>
      </w:pPr>
      <w:r w:rsidRPr="00740E85">
        <w:rPr>
          <w:rFonts w:ascii="Segoe UI" w:hAnsi="Segoe UI" w:cs="Segoe UI"/>
          <w:lang w:val="en-US"/>
        </w:rPr>
        <w:t>CCR</w:t>
      </w:r>
      <w:r w:rsidRPr="00740E85">
        <w:rPr>
          <w:rFonts w:ascii="Segoe UI" w:hAnsi="Segoe UI" w:cs="Segoe UI"/>
          <w:lang w:val="en-US"/>
        </w:rPr>
        <w:tab/>
      </w:r>
      <w:r>
        <w:rPr>
          <w:rFonts w:ascii="Segoe UI" w:hAnsi="Segoe UI" w:cs="Segoe UI"/>
          <w:lang w:val="en-US"/>
        </w:rPr>
        <w:tab/>
      </w:r>
      <w:r w:rsidRPr="00740E85">
        <w:rPr>
          <w:rFonts w:ascii="Segoe UI" w:hAnsi="Segoe UI" w:cs="Segoe UI"/>
          <w:lang w:val="en-US"/>
        </w:rPr>
        <w:t>C-C motif chemokine receptor</w:t>
      </w:r>
    </w:p>
    <w:p w14:paraId="426178F6" w14:textId="3FB21D45" w:rsidR="00981F0E" w:rsidRDefault="00981F0E" w:rsidP="00FE0CD4">
      <w:pPr>
        <w:spacing w:after="0" w:line="240" w:lineRule="auto"/>
        <w:rPr>
          <w:rFonts w:ascii="Segoe UI" w:hAnsi="Segoe UI" w:cs="Segoe UI"/>
          <w:lang w:val="en-US"/>
        </w:rPr>
      </w:pPr>
      <w:r>
        <w:rPr>
          <w:rFonts w:ascii="Segoe UI" w:hAnsi="Segoe UI" w:cs="Segoe UI"/>
          <w:lang w:val="en-US"/>
        </w:rPr>
        <w:t>CD</w:t>
      </w:r>
      <w:r>
        <w:rPr>
          <w:rFonts w:ascii="Segoe UI" w:hAnsi="Segoe UI" w:cs="Segoe UI"/>
          <w:lang w:val="en-US"/>
        </w:rPr>
        <w:tab/>
      </w:r>
      <w:r>
        <w:rPr>
          <w:rFonts w:ascii="Segoe UI" w:hAnsi="Segoe UI" w:cs="Segoe UI"/>
          <w:lang w:val="en-US"/>
        </w:rPr>
        <w:tab/>
        <w:t>Cluster of differentiation</w:t>
      </w:r>
    </w:p>
    <w:p w14:paraId="2594AF14" w14:textId="686232D0" w:rsidR="00BD2F76" w:rsidRDefault="00BD2F76" w:rsidP="00FE0CD4">
      <w:pPr>
        <w:spacing w:after="0" w:line="240" w:lineRule="auto"/>
        <w:rPr>
          <w:rFonts w:ascii="Segoe UI" w:hAnsi="Segoe UI" w:cs="Segoe UI"/>
          <w:lang w:val="en-US"/>
        </w:rPr>
      </w:pPr>
      <w:r>
        <w:rPr>
          <w:rFonts w:ascii="Segoe UI" w:hAnsi="Segoe UI" w:cs="Segoe UI"/>
          <w:lang w:val="en-US"/>
        </w:rPr>
        <w:t>DAPI</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4',6-diamidino-2-phenylindole</w:t>
      </w:r>
    </w:p>
    <w:p w14:paraId="357B4182" w14:textId="4D350DC1" w:rsidR="00BD2F76" w:rsidRDefault="00BD2F76" w:rsidP="00FE0CD4">
      <w:pPr>
        <w:spacing w:after="0" w:line="240" w:lineRule="auto"/>
        <w:rPr>
          <w:rFonts w:ascii="Segoe UI" w:hAnsi="Segoe UI" w:cs="Segoe UI"/>
          <w:lang w:val="en-US"/>
        </w:rPr>
      </w:pPr>
      <w:r>
        <w:rPr>
          <w:rFonts w:ascii="Segoe UI" w:hAnsi="Segoe UI" w:cs="Segoe UI"/>
          <w:lang w:val="en-US"/>
        </w:rPr>
        <w:lastRenderedPageBreak/>
        <w:t>EMCN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Endomucin</w:t>
      </w:r>
      <w:proofErr w:type="spellEnd"/>
    </w:p>
    <w:p w14:paraId="238B012F" w14:textId="111E85B4" w:rsidR="00BD2F76" w:rsidRDefault="00BD2F76" w:rsidP="00FE0CD4">
      <w:pPr>
        <w:spacing w:after="0" w:line="240" w:lineRule="auto"/>
        <w:rPr>
          <w:rFonts w:ascii="Segoe UI" w:hAnsi="Segoe UI" w:cs="Segoe UI"/>
          <w:lang w:val="en-US"/>
        </w:rPr>
      </w:pPr>
      <w:r>
        <w:rPr>
          <w:rFonts w:ascii="Segoe UI" w:hAnsi="Segoe UI" w:cs="Segoe UI"/>
          <w:lang w:val="en-US"/>
        </w:rPr>
        <w:t>EOMES</w:t>
      </w:r>
      <w:r w:rsidR="00740E85" w:rsidRPr="003455CA">
        <w:rPr>
          <w:lang w:val="en-US"/>
        </w:rPr>
        <w:t xml:space="preserve"> </w:t>
      </w:r>
      <w:r w:rsidR="00740E85" w:rsidRPr="003455CA">
        <w:rPr>
          <w:lang w:val="en-US"/>
        </w:rPr>
        <w:tab/>
      </w:r>
      <w:proofErr w:type="spellStart"/>
      <w:r w:rsidR="00740E85" w:rsidRPr="00740E85">
        <w:rPr>
          <w:rFonts w:ascii="Segoe UI" w:hAnsi="Segoe UI" w:cs="Segoe UI"/>
          <w:lang w:val="en-US"/>
        </w:rPr>
        <w:t>Eomesodermin</w:t>
      </w:r>
      <w:proofErr w:type="spellEnd"/>
    </w:p>
    <w:p w14:paraId="3FADC5DD" w14:textId="446E73ED" w:rsidR="00BD2F76" w:rsidRDefault="00BD2F76" w:rsidP="00FE0CD4">
      <w:pPr>
        <w:spacing w:after="0" w:line="240" w:lineRule="auto"/>
        <w:rPr>
          <w:rFonts w:ascii="Segoe UI" w:hAnsi="Segoe UI" w:cs="Segoe UI"/>
          <w:lang w:val="en-US"/>
        </w:rPr>
      </w:pPr>
      <w:r>
        <w:rPr>
          <w:rFonts w:ascii="Segoe UI" w:hAnsi="Segoe UI" w:cs="Segoe UI"/>
          <w:lang w:val="en-US"/>
        </w:rPr>
        <w:t>FN</w:t>
      </w:r>
      <w:r>
        <w:rPr>
          <w:rFonts w:ascii="Segoe UI" w:hAnsi="Segoe UI" w:cs="Segoe UI"/>
          <w:lang w:val="en-US"/>
        </w:rPr>
        <w:tab/>
      </w:r>
      <w:r>
        <w:rPr>
          <w:rFonts w:ascii="Segoe UI" w:hAnsi="Segoe UI" w:cs="Segoe UI"/>
          <w:lang w:val="en-US"/>
        </w:rPr>
        <w:tab/>
        <w:t>Fibronectin</w:t>
      </w:r>
    </w:p>
    <w:p w14:paraId="40E728F9" w14:textId="27B40197" w:rsidR="00FE0CD4" w:rsidRDefault="00FE0CD4" w:rsidP="00FE0CD4">
      <w:pPr>
        <w:spacing w:after="0" w:line="240" w:lineRule="auto"/>
        <w:rPr>
          <w:rFonts w:ascii="Segoe UI" w:hAnsi="Segoe UI" w:cs="Segoe UI"/>
          <w:lang w:val="en-US"/>
        </w:rPr>
      </w:pPr>
      <w:r w:rsidRPr="003B4C23">
        <w:rPr>
          <w:rFonts w:ascii="Segoe UI" w:hAnsi="Segoe UI" w:cs="Segoe UI"/>
          <w:lang w:val="en-US"/>
        </w:rPr>
        <w:t>FOV</w:t>
      </w:r>
      <w:r w:rsidRPr="003B4C23">
        <w:rPr>
          <w:rFonts w:ascii="Segoe UI" w:hAnsi="Segoe UI" w:cs="Segoe UI"/>
          <w:lang w:val="en-US"/>
        </w:rPr>
        <w:tab/>
      </w:r>
      <w:r w:rsidRPr="003B4C23">
        <w:rPr>
          <w:rFonts w:ascii="Segoe UI" w:hAnsi="Segoe UI" w:cs="Segoe UI"/>
          <w:lang w:val="en-US"/>
        </w:rPr>
        <w:tab/>
        <w:t>Field of view, tissue region</w:t>
      </w:r>
    </w:p>
    <w:p w14:paraId="383CDBDA" w14:textId="1F20B02B" w:rsidR="00BD2F76" w:rsidRDefault="00BD2F76" w:rsidP="00FE0CD4">
      <w:pPr>
        <w:spacing w:after="0" w:line="240" w:lineRule="auto"/>
        <w:rPr>
          <w:rFonts w:ascii="Segoe UI" w:hAnsi="Segoe UI" w:cs="Segoe UI"/>
          <w:lang w:val="en-US"/>
        </w:rPr>
      </w:pPr>
      <w:r>
        <w:rPr>
          <w:rFonts w:ascii="Segoe UI" w:hAnsi="Segoe UI" w:cs="Segoe UI"/>
          <w:lang w:val="en-US"/>
        </w:rPr>
        <w:t>GATA3</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GATA Binding Protein 3</w:t>
      </w:r>
    </w:p>
    <w:p w14:paraId="67D3F55C" w14:textId="791CCC81" w:rsidR="00BD2F76" w:rsidRDefault="00BD2F76" w:rsidP="00FE0CD4">
      <w:pPr>
        <w:spacing w:after="0" w:line="240" w:lineRule="auto"/>
        <w:rPr>
          <w:rFonts w:ascii="Segoe UI" w:hAnsi="Segoe UI" w:cs="Segoe UI"/>
          <w:lang w:val="en-US"/>
        </w:rPr>
      </w:pPr>
      <w:r>
        <w:rPr>
          <w:rFonts w:ascii="Segoe UI" w:hAnsi="Segoe UI" w:cs="Segoe UI"/>
          <w:lang w:val="en-US"/>
        </w:rPr>
        <w:t>ICOS</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Inducible T cell co-stimulator</w:t>
      </w:r>
    </w:p>
    <w:p w14:paraId="639EFB4A" w14:textId="21F152AF" w:rsidR="00BD2F76" w:rsidRPr="003B4C23" w:rsidRDefault="00BD2F76" w:rsidP="00FE0CD4">
      <w:pPr>
        <w:spacing w:after="0" w:line="240" w:lineRule="auto"/>
        <w:rPr>
          <w:rFonts w:ascii="Segoe UI" w:hAnsi="Segoe UI" w:cs="Segoe UI"/>
          <w:lang w:val="en-US"/>
        </w:rPr>
      </w:pPr>
      <w:proofErr w:type="spellStart"/>
      <w:r>
        <w:rPr>
          <w:rFonts w:ascii="Segoe UI" w:hAnsi="Segoe UI" w:cs="Segoe UI"/>
          <w:lang w:val="en-US"/>
        </w:rPr>
        <w:t>IFNγ</w:t>
      </w:r>
      <w:proofErr w:type="spellEnd"/>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Interferon-γ</w:t>
      </w:r>
    </w:p>
    <w:p w14:paraId="5D0F954A" w14:textId="67B23F8D" w:rsidR="00BD2F76" w:rsidRDefault="00BD2F76" w:rsidP="00FE0CD4">
      <w:pPr>
        <w:spacing w:after="0" w:line="240" w:lineRule="auto"/>
        <w:rPr>
          <w:rFonts w:ascii="Segoe UI" w:hAnsi="Segoe UI" w:cs="Segoe UI"/>
          <w:lang w:val="en-US"/>
        </w:rPr>
      </w:pPr>
      <w:r>
        <w:rPr>
          <w:rFonts w:ascii="Segoe UI" w:hAnsi="Segoe UI" w:cs="Segoe UI"/>
          <w:lang w:val="en-US"/>
        </w:rPr>
        <w:t>IL</w:t>
      </w:r>
      <w:r>
        <w:rPr>
          <w:rFonts w:ascii="Segoe UI" w:hAnsi="Segoe UI" w:cs="Segoe UI"/>
          <w:lang w:val="en-US"/>
        </w:rPr>
        <w:tab/>
      </w:r>
      <w:r>
        <w:rPr>
          <w:rFonts w:ascii="Segoe UI" w:hAnsi="Segoe UI" w:cs="Segoe UI"/>
          <w:lang w:val="en-US"/>
        </w:rPr>
        <w:tab/>
        <w:t>Interleukin</w:t>
      </w:r>
    </w:p>
    <w:p w14:paraId="7041DE0F" w14:textId="35D8E680" w:rsidR="00FE0CD4" w:rsidRDefault="00FE0CD4" w:rsidP="00FE0CD4">
      <w:pPr>
        <w:spacing w:after="0" w:line="240" w:lineRule="auto"/>
        <w:rPr>
          <w:rFonts w:ascii="Segoe UI" w:hAnsi="Segoe UI" w:cs="Segoe UI"/>
          <w:lang w:val="en-US"/>
        </w:rPr>
      </w:pPr>
      <w:r w:rsidRPr="003B4C23">
        <w:rPr>
          <w:rFonts w:ascii="Segoe UI" w:hAnsi="Segoe UI" w:cs="Segoe UI"/>
          <w:lang w:val="en-US"/>
        </w:rPr>
        <w:t>ILC</w:t>
      </w:r>
      <w:r w:rsidRPr="003B4C23">
        <w:rPr>
          <w:rFonts w:ascii="Segoe UI" w:hAnsi="Segoe UI" w:cs="Segoe UI"/>
          <w:lang w:val="en-US"/>
        </w:rPr>
        <w:tab/>
      </w:r>
      <w:r w:rsidRPr="003B4C23">
        <w:rPr>
          <w:rFonts w:ascii="Segoe UI" w:hAnsi="Segoe UI" w:cs="Segoe UI"/>
          <w:lang w:val="en-US"/>
        </w:rPr>
        <w:tab/>
        <w:t>Innate lymphoid cell</w:t>
      </w:r>
    </w:p>
    <w:p w14:paraId="58C5CF11" w14:textId="30B759A4" w:rsidR="004A437D" w:rsidRPr="003B4C23" w:rsidRDefault="004A437D" w:rsidP="00FE0CD4">
      <w:pPr>
        <w:spacing w:after="0" w:line="240" w:lineRule="auto"/>
        <w:rPr>
          <w:rFonts w:ascii="Segoe UI" w:hAnsi="Segoe UI" w:cs="Segoe UI"/>
          <w:lang w:val="en-US"/>
        </w:rPr>
      </w:pPr>
      <w:r>
        <w:rPr>
          <w:rFonts w:ascii="Segoe UI" w:hAnsi="Segoe UI" w:cs="Segoe UI"/>
          <w:lang w:val="en-US"/>
        </w:rPr>
        <w:t>ILF</w:t>
      </w:r>
      <w:r>
        <w:rPr>
          <w:rFonts w:ascii="Segoe UI" w:hAnsi="Segoe UI" w:cs="Segoe UI"/>
          <w:lang w:val="en-US"/>
        </w:rPr>
        <w:tab/>
      </w:r>
      <w:r>
        <w:rPr>
          <w:rFonts w:ascii="Segoe UI" w:hAnsi="Segoe UI" w:cs="Segoe UI"/>
          <w:lang w:val="en-US"/>
        </w:rPr>
        <w:tab/>
        <w:t>Intestinal lymphoid follicle</w:t>
      </w:r>
    </w:p>
    <w:p w14:paraId="481188D6" w14:textId="285D6AC4" w:rsidR="00B8029C" w:rsidRDefault="00B8029C" w:rsidP="00FE0CD4">
      <w:pPr>
        <w:spacing w:after="0" w:line="240" w:lineRule="auto"/>
        <w:rPr>
          <w:rFonts w:ascii="Segoe UI" w:hAnsi="Segoe UI" w:cs="Segoe UI"/>
          <w:lang w:val="en-US"/>
        </w:rPr>
      </w:pPr>
      <w:r>
        <w:rPr>
          <w:rFonts w:ascii="Segoe UI" w:hAnsi="Segoe UI" w:cs="Segoe UI"/>
          <w:lang w:val="en-US"/>
        </w:rPr>
        <w:t>KLRG1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Killer cell lectin-like receptor G1</w:t>
      </w:r>
    </w:p>
    <w:p w14:paraId="3832D122" w14:textId="614CA01F" w:rsidR="00B8029C" w:rsidRDefault="00B8029C" w:rsidP="00FE0CD4">
      <w:pPr>
        <w:spacing w:after="0" w:line="240" w:lineRule="auto"/>
        <w:rPr>
          <w:rFonts w:ascii="Segoe UI" w:hAnsi="Segoe UI" w:cs="Segoe UI"/>
          <w:lang w:val="en-US"/>
        </w:rPr>
      </w:pPr>
      <w:r>
        <w:rPr>
          <w:rFonts w:ascii="Segoe UI" w:hAnsi="Segoe UI" w:cs="Segoe UI"/>
          <w:lang w:val="en-US"/>
        </w:rPr>
        <w:t>LYVE1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Lymphatic vessel endothelial hyaluronan receptor 1</w:t>
      </w:r>
    </w:p>
    <w:p w14:paraId="72CE5CFB" w14:textId="26E2061F" w:rsidR="00FE0CD4" w:rsidRDefault="00FE0CD4" w:rsidP="00FE0CD4">
      <w:pPr>
        <w:spacing w:after="0" w:line="240" w:lineRule="auto"/>
        <w:rPr>
          <w:rFonts w:ascii="Segoe UI" w:hAnsi="Segoe UI" w:cs="Segoe UI"/>
          <w:lang w:val="en-US"/>
        </w:rPr>
      </w:pPr>
      <w:r w:rsidRPr="003B4C23">
        <w:rPr>
          <w:rFonts w:ascii="Segoe UI" w:hAnsi="Segoe UI" w:cs="Segoe UI"/>
          <w:lang w:val="en-US"/>
        </w:rPr>
        <w:t>MELC</w:t>
      </w:r>
      <w:r w:rsidRPr="003B4C23">
        <w:rPr>
          <w:rFonts w:ascii="Segoe UI" w:hAnsi="Segoe UI" w:cs="Segoe UI"/>
          <w:lang w:val="en-US"/>
        </w:rPr>
        <w:tab/>
      </w:r>
      <w:r w:rsidRPr="003B4C23">
        <w:rPr>
          <w:rFonts w:ascii="Segoe UI" w:hAnsi="Segoe UI" w:cs="Segoe UI"/>
          <w:lang w:val="en-US"/>
        </w:rPr>
        <w:tab/>
        <w:t>Multiepitope ligand cartography</w:t>
      </w:r>
    </w:p>
    <w:p w14:paraId="44EE9284" w14:textId="1B67FFF1" w:rsidR="00BD2F76" w:rsidRDefault="00BD2F76" w:rsidP="00FE0CD4">
      <w:pPr>
        <w:spacing w:after="0" w:line="240" w:lineRule="auto"/>
        <w:rPr>
          <w:rFonts w:ascii="Segoe UI" w:hAnsi="Segoe UI" w:cs="Segoe UI"/>
          <w:lang w:val="en-US"/>
        </w:rPr>
      </w:pPr>
      <w:r>
        <w:rPr>
          <w:rFonts w:ascii="Segoe UI" w:hAnsi="Segoe UI" w:cs="Segoe UI"/>
          <w:lang w:val="en-US"/>
        </w:rPr>
        <w:t>MHC</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 xml:space="preserve">Major histocompatibility complex </w:t>
      </w:r>
    </w:p>
    <w:p w14:paraId="6285DDB2" w14:textId="53B5116A" w:rsidR="008856B9" w:rsidRDefault="008856B9" w:rsidP="00FE0CD4">
      <w:pPr>
        <w:spacing w:after="0" w:line="240" w:lineRule="auto"/>
        <w:rPr>
          <w:rFonts w:ascii="Segoe UI" w:hAnsi="Segoe UI" w:cs="Segoe UI"/>
          <w:lang w:val="en-US"/>
        </w:rPr>
      </w:pPr>
      <w:r>
        <w:rPr>
          <w:rFonts w:ascii="Segoe UI" w:hAnsi="Segoe UI" w:cs="Segoe UI"/>
          <w:lang w:val="en-US"/>
        </w:rPr>
        <w:t>NK cell</w:t>
      </w:r>
      <w:r>
        <w:rPr>
          <w:rFonts w:ascii="Segoe UI" w:hAnsi="Segoe UI" w:cs="Segoe UI"/>
          <w:lang w:val="en-US"/>
        </w:rPr>
        <w:tab/>
      </w:r>
      <w:r>
        <w:rPr>
          <w:rFonts w:ascii="Segoe UI" w:hAnsi="Segoe UI" w:cs="Segoe UI"/>
          <w:lang w:val="en-US"/>
        </w:rPr>
        <w:tab/>
        <w:t>Natural killer cell</w:t>
      </w:r>
    </w:p>
    <w:p w14:paraId="21198432" w14:textId="3F82AE97" w:rsidR="00B8029C" w:rsidRDefault="00B8029C" w:rsidP="00FE0CD4">
      <w:pPr>
        <w:spacing w:after="0" w:line="240" w:lineRule="auto"/>
        <w:rPr>
          <w:rFonts w:ascii="Segoe UI" w:hAnsi="Segoe UI" w:cs="Segoe UI"/>
          <w:lang w:val="en-US"/>
        </w:rPr>
      </w:pPr>
      <w:r>
        <w:rPr>
          <w:rFonts w:ascii="Segoe UI" w:hAnsi="Segoe UI" w:cs="Segoe UI"/>
          <w:lang w:val="en-US"/>
        </w:rPr>
        <w:t>PDGFRα</w:t>
      </w:r>
      <w:r w:rsidR="00740E85">
        <w:rPr>
          <w:rFonts w:ascii="Segoe UI" w:hAnsi="Segoe UI" w:cs="Segoe UI"/>
          <w:lang w:val="en-US"/>
        </w:rPr>
        <w:tab/>
      </w:r>
      <w:r w:rsidR="00740E85" w:rsidRPr="00740E85">
        <w:rPr>
          <w:rFonts w:ascii="Segoe UI" w:hAnsi="Segoe UI" w:cs="Segoe UI"/>
          <w:lang w:val="en-US"/>
        </w:rPr>
        <w:t>Platelet derived growth factor receptor-α</w:t>
      </w:r>
    </w:p>
    <w:p w14:paraId="5F75B349" w14:textId="7726A875" w:rsidR="00BD2F76" w:rsidRDefault="00BD2F76" w:rsidP="00FE0CD4">
      <w:pPr>
        <w:spacing w:after="0" w:line="240" w:lineRule="auto"/>
        <w:rPr>
          <w:rFonts w:ascii="Segoe UI" w:hAnsi="Segoe UI" w:cs="Segoe UI"/>
          <w:lang w:val="en-US"/>
        </w:rPr>
      </w:pPr>
      <w:r>
        <w:rPr>
          <w:rFonts w:ascii="Segoe UI" w:hAnsi="Segoe UI" w:cs="Segoe UI"/>
          <w:lang w:val="en-US"/>
        </w:rPr>
        <w:t>PDPN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Podoplanin</w:t>
      </w:r>
      <w:proofErr w:type="spellEnd"/>
    </w:p>
    <w:p w14:paraId="3E239DB1" w14:textId="2A5716D9" w:rsidR="00BD2F76" w:rsidRDefault="00BD2F76" w:rsidP="00FE0CD4">
      <w:pPr>
        <w:spacing w:after="0" w:line="240" w:lineRule="auto"/>
        <w:rPr>
          <w:rFonts w:ascii="Segoe UI" w:hAnsi="Segoe UI" w:cs="Segoe UI"/>
          <w:lang w:val="en-US"/>
        </w:rPr>
      </w:pPr>
      <w:r>
        <w:rPr>
          <w:rFonts w:ascii="Segoe UI" w:hAnsi="Segoe UI" w:cs="Segoe UI"/>
          <w:lang w:val="en-US"/>
        </w:rPr>
        <w:t>RORγt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RAR-Related Orphan Receptor C</w:t>
      </w:r>
    </w:p>
    <w:p w14:paraId="78F50CE2" w14:textId="31532F29" w:rsidR="00B8029C" w:rsidRDefault="00B8029C" w:rsidP="00FE0CD4">
      <w:pPr>
        <w:spacing w:after="0" w:line="240" w:lineRule="auto"/>
        <w:rPr>
          <w:rFonts w:ascii="Segoe UI" w:hAnsi="Segoe UI" w:cs="Segoe UI"/>
          <w:lang w:val="en-US"/>
        </w:rPr>
      </w:pPr>
      <w:r>
        <w:rPr>
          <w:rFonts w:ascii="Segoe UI" w:hAnsi="Segoe UI" w:cs="Segoe UI"/>
          <w:lang w:val="en-US"/>
        </w:rPr>
        <w:t>Sca1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Stem cells antigen-1</w:t>
      </w:r>
    </w:p>
    <w:p w14:paraId="5531E42F" w14:textId="49FC6560" w:rsidR="004A437D" w:rsidRDefault="004A437D" w:rsidP="00FE0CD4">
      <w:pPr>
        <w:spacing w:after="0" w:line="240" w:lineRule="auto"/>
        <w:rPr>
          <w:rFonts w:ascii="Segoe UI" w:hAnsi="Segoe UI" w:cs="Segoe UI"/>
          <w:lang w:val="en-US"/>
        </w:rPr>
      </w:pPr>
      <w:r>
        <w:rPr>
          <w:rFonts w:ascii="Segoe UI" w:hAnsi="Segoe UI" w:cs="Segoe UI"/>
          <w:lang w:val="en-US"/>
        </w:rPr>
        <w:t>SI</w:t>
      </w:r>
      <w:r>
        <w:rPr>
          <w:rFonts w:ascii="Segoe UI" w:hAnsi="Segoe UI" w:cs="Segoe UI"/>
          <w:lang w:val="en-US"/>
        </w:rPr>
        <w:tab/>
      </w:r>
      <w:r>
        <w:rPr>
          <w:rFonts w:ascii="Segoe UI" w:hAnsi="Segoe UI" w:cs="Segoe UI"/>
          <w:lang w:val="en-US"/>
        </w:rPr>
        <w:tab/>
        <w:t>Small intestine</w:t>
      </w:r>
    </w:p>
    <w:p w14:paraId="05359B59" w14:textId="27D0E100" w:rsidR="00BD2F76" w:rsidRDefault="00BD2F76" w:rsidP="00FE0CD4">
      <w:pPr>
        <w:spacing w:after="0" w:line="240" w:lineRule="auto"/>
        <w:rPr>
          <w:rFonts w:ascii="Segoe UI" w:hAnsi="Segoe UI" w:cs="Segoe UI"/>
          <w:lang w:val="en-US"/>
        </w:rPr>
      </w:pPr>
      <w:r>
        <w:rPr>
          <w:rFonts w:ascii="Segoe UI" w:hAnsi="Segoe UI" w:cs="Segoe UI"/>
          <w:lang w:val="en-US"/>
        </w:rPr>
        <w:t>TBET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T-box expressed in T cells</w:t>
      </w:r>
    </w:p>
    <w:p w14:paraId="7B312589" w14:textId="1C9E3900" w:rsidR="008856B9" w:rsidRDefault="008856B9" w:rsidP="00FE0CD4">
      <w:pPr>
        <w:spacing w:after="0" w:line="240" w:lineRule="auto"/>
        <w:rPr>
          <w:rFonts w:ascii="Segoe UI" w:hAnsi="Segoe UI" w:cs="Segoe UI"/>
          <w:lang w:val="en-US"/>
        </w:rPr>
      </w:pPr>
      <w:r>
        <w:rPr>
          <w:rFonts w:ascii="Segoe UI" w:hAnsi="Segoe UI" w:cs="Segoe UI"/>
          <w:lang w:val="en-US"/>
        </w:rPr>
        <w:t>Th cell</w:t>
      </w:r>
      <w:r>
        <w:rPr>
          <w:rFonts w:ascii="Segoe UI" w:hAnsi="Segoe UI" w:cs="Segoe UI"/>
          <w:lang w:val="en-US"/>
        </w:rPr>
        <w:tab/>
      </w:r>
      <w:r>
        <w:rPr>
          <w:rFonts w:ascii="Segoe UI" w:hAnsi="Segoe UI" w:cs="Segoe UI"/>
          <w:lang w:val="en-US"/>
        </w:rPr>
        <w:tab/>
        <w:t>T helper cell</w:t>
      </w:r>
    </w:p>
    <w:p w14:paraId="5E2A3C77" w14:textId="1B3AEFA0" w:rsidR="00BD2F76" w:rsidRPr="003B4C23" w:rsidRDefault="00BD2F76" w:rsidP="00FE0CD4">
      <w:pPr>
        <w:spacing w:after="0" w:line="240" w:lineRule="auto"/>
        <w:rPr>
          <w:rFonts w:ascii="Segoe UI" w:hAnsi="Segoe UI" w:cs="Segoe UI"/>
          <w:lang w:val="en-US"/>
        </w:rPr>
      </w:pPr>
      <w:r>
        <w:rPr>
          <w:rFonts w:ascii="Segoe UI" w:hAnsi="Segoe UI" w:cs="Segoe UI"/>
          <w:lang w:val="en-US"/>
        </w:rPr>
        <w:t>TNF-α</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Tumor necrosis factor-α</w:t>
      </w:r>
    </w:p>
    <w:p w14:paraId="338F3079" w14:textId="77777777" w:rsidR="00FE0CD4" w:rsidRPr="003B4C23" w:rsidRDefault="00FE0CD4" w:rsidP="00FE0CD4">
      <w:pPr>
        <w:spacing w:after="0" w:line="240" w:lineRule="auto"/>
        <w:rPr>
          <w:rFonts w:ascii="Segoe UI" w:hAnsi="Segoe UI" w:cs="Segoe UI"/>
          <w:lang w:val="en-US"/>
        </w:rPr>
      </w:pPr>
    </w:p>
    <w:p w14:paraId="728E1783" w14:textId="6E02C815" w:rsidR="00D93470" w:rsidRPr="003B4C23" w:rsidRDefault="00D93470" w:rsidP="00D93470">
      <w:pPr>
        <w:rPr>
          <w:rFonts w:ascii="Segoe UI" w:hAnsi="Segoe UI" w:cs="Segoe UI"/>
          <w:b/>
          <w:bCs/>
          <w:lang w:val="en-US"/>
        </w:rPr>
      </w:pPr>
      <w:r w:rsidRPr="003B4C23">
        <w:rPr>
          <w:rFonts w:ascii="Segoe UI" w:hAnsi="Segoe UI" w:cs="Segoe UI"/>
          <w:b/>
          <w:bCs/>
          <w:lang w:val="en-US"/>
        </w:rPr>
        <w:t>Abstract</w:t>
      </w:r>
      <w:r w:rsidR="005F39B0">
        <w:rPr>
          <w:rFonts w:ascii="Segoe UI" w:hAnsi="Segoe UI" w:cs="Segoe UI"/>
          <w:b/>
          <w:bCs/>
          <w:lang w:val="en-US"/>
        </w:rPr>
        <w:t xml:space="preserve"> (max. 200 words)</w:t>
      </w:r>
    </w:p>
    <w:p w14:paraId="276AE5AB" w14:textId="5D47C8FC" w:rsidR="009B0502" w:rsidRPr="009B0502" w:rsidRDefault="009B0502" w:rsidP="009B0502">
      <w:pPr>
        <w:jc w:val="both"/>
        <w:rPr>
          <w:rFonts w:ascii="Segoe UI" w:hAnsi="Segoe UI" w:cs="Segoe UI"/>
          <w:lang w:val="en-US"/>
        </w:rPr>
      </w:pPr>
      <w:r w:rsidRPr="009B0502">
        <w:rPr>
          <w:rFonts w:ascii="Segoe UI" w:hAnsi="Segoe UI" w:cs="Segoe UI"/>
          <w:lang w:val="en-US"/>
        </w:rPr>
        <w:t>Innate lymphoid cells (ILCs) are key regulators of mucosal immunity involved in tissue homeostasis, inflammation, and repair. As rare, tissue-resident immune cells, studying ILCs within their native microenvironment remains challenging. Here, we applied cyclic multiplex immunofluorescence (MELC) combined with a systemic IL-33-induced type 2 inflammation model to characterize ILCs in murine lung and small intestine (SI). We identified and spatially resolved rare ILC subtypes</w:t>
      </w:r>
      <w:r>
        <w:rPr>
          <w:rFonts w:ascii="Segoe UI" w:hAnsi="Segoe UI" w:cs="Segoe UI"/>
          <w:lang w:val="en-US"/>
        </w:rPr>
        <w:t xml:space="preserve"> – </w:t>
      </w:r>
      <w:r w:rsidRPr="009B0502">
        <w:rPr>
          <w:rFonts w:ascii="Segoe UI" w:hAnsi="Segoe UI" w:cs="Segoe UI"/>
          <w:lang w:val="en-US"/>
        </w:rPr>
        <w:t>NK cells/ILC1s, ILC2s, and ILC3s</w:t>
      </w:r>
      <w:r>
        <w:rPr>
          <w:rFonts w:ascii="Segoe UI" w:hAnsi="Segoe UI" w:cs="Segoe UI"/>
          <w:lang w:val="en-US"/>
        </w:rPr>
        <w:t xml:space="preserve"> – </w:t>
      </w:r>
      <w:r w:rsidRPr="009B0502">
        <w:rPr>
          <w:rFonts w:ascii="Segoe UI" w:hAnsi="Segoe UI" w:cs="Segoe UI"/>
          <w:lang w:val="en-US"/>
        </w:rPr>
        <w:t>in</w:t>
      </w:r>
      <w:r>
        <w:rPr>
          <w:rFonts w:ascii="Segoe UI" w:hAnsi="Segoe UI" w:cs="Segoe UI"/>
          <w:lang w:val="en-US"/>
        </w:rPr>
        <w:t xml:space="preserve"> </w:t>
      </w:r>
      <w:r w:rsidRPr="009B0502">
        <w:rPr>
          <w:rFonts w:ascii="Segoe UI" w:hAnsi="Segoe UI" w:cs="Segoe UI"/>
          <w:lang w:val="en-US"/>
        </w:rPr>
        <w:t>both organs, alongside their immune and non-immune neighbors. Spatial neighborhood and co-enrichment analyses revealed conserved ILC2 accumulation in myeloid-rich niches across tissues. In the lung, ILC2s were co-enriched with LYVE1⁺ CD90.2⁺ lymphatics, whereas NK cells/ILC1s localized to perivascular regions near EMCN⁺ CD31⁺ endothelial cells. In the SI, NK cells/ILC1s/ILC3s were enriched near epithelial cells of the crypts under homeostatic conditions; however, IL-33-induced inflammation disrupted this spatial association, redistributing these cells luminally toward the villi. Our findings demonstrate the utility of spatial multiplex imaging for dissecting rare immune cell behavior and uncover dynamic, tissue-specific remodeling of ILC niches during early type 2 inflammation.</w:t>
      </w:r>
    </w:p>
    <w:p w14:paraId="347C9F17" w14:textId="03351B74" w:rsidR="00461C21" w:rsidRPr="003B4C23" w:rsidRDefault="00F6277E">
      <w:pPr>
        <w:rPr>
          <w:rFonts w:ascii="Segoe UI" w:hAnsi="Segoe UI" w:cs="Segoe UI"/>
          <w:b/>
          <w:bCs/>
          <w:lang w:val="en-US"/>
        </w:rPr>
      </w:pPr>
      <w:commentRangeStart w:id="8"/>
      <w:commentRangeStart w:id="9"/>
      <w:r w:rsidRPr="003B4C23">
        <w:rPr>
          <w:rFonts w:ascii="Segoe UI" w:hAnsi="Segoe UI" w:cs="Segoe UI"/>
          <w:b/>
          <w:bCs/>
          <w:lang w:val="en-US"/>
        </w:rPr>
        <w:t>INTRODUCTION</w:t>
      </w:r>
      <w:commentRangeEnd w:id="8"/>
      <w:r w:rsidR="004F7378">
        <w:rPr>
          <w:rStyle w:val="Kommentarzeichen"/>
        </w:rPr>
        <w:commentReference w:id="8"/>
      </w:r>
      <w:commentRangeEnd w:id="9"/>
      <w:r w:rsidR="00FB6507">
        <w:rPr>
          <w:rStyle w:val="Kommentarzeichen"/>
        </w:rPr>
        <w:commentReference w:id="9"/>
      </w:r>
    </w:p>
    <w:p w14:paraId="3C85B5F6" w14:textId="0CD10A13" w:rsidR="00713A3D" w:rsidRDefault="00FD3624" w:rsidP="00713A3D">
      <w:pPr>
        <w:jc w:val="both"/>
        <w:rPr>
          <w:rFonts w:ascii="Segoe UI" w:hAnsi="Segoe UI" w:cs="Segoe UI"/>
          <w:lang w:val="en-US"/>
        </w:rPr>
      </w:pPr>
      <w:r w:rsidRPr="00FD3624">
        <w:rPr>
          <w:rFonts w:ascii="Segoe UI" w:hAnsi="Segoe UI" w:cs="Segoe UI"/>
          <w:bCs/>
          <w:lang w:val="en-US"/>
        </w:rPr>
        <w:t xml:space="preserve">Innate lymphoid cells (ILCs) </w:t>
      </w:r>
      <w:r w:rsidR="00670CB2">
        <w:rPr>
          <w:rFonts w:ascii="Segoe UI" w:hAnsi="Segoe UI" w:cs="Segoe UI"/>
          <w:bCs/>
          <w:lang w:val="en-US"/>
        </w:rPr>
        <w:t xml:space="preserve">are </w:t>
      </w:r>
      <w:r w:rsidRPr="00FD3624">
        <w:rPr>
          <w:rFonts w:ascii="Segoe UI" w:hAnsi="Segoe UI" w:cs="Segoe UI"/>
          <w:bCs/>
          <w:lang w:val="en-US"/>
        </w:rPr>
        <w:t>key regulators of inflammation, tissue repair, and immune coordination</w:t>
      </w:r>
      <w:r w:rsidR="00D064C2">
        <w:rPr>
          <w:rFonts w:ascii="Segoe UI" w:hAnsi="Segoe UI" w:cs="Segoe UI"/>
          <w:bCs/>
          <w:lang w:val="en-US"/>
        </w:rPr>
        <w:t xml:space="preserve"> </w:t>
      </w:r>
      <w:sdt>
        <w:sdtPr>
          <w:rPr>
            <w:rFonts w:ascii="Segoe UI" w:hAnsi="Segoe UI" w:cs="Segoe UI"/>
            <w:bCs/>
            <w:lang w:val="en-US"/>
          </w:rPr>
          <w:alias w:val="To edit, see citavi.com/edit"/>
          <w:tag w:val="CitaviPlaceholder#5eadb8f1-1c9e-4aab-bd2f-9306ad34b11d"/>
          <w:id w:val="720554908"/>
          <w:placeholder>
            <w:docPart w:val="DefaultPlaceholder_-1854013440"/>
          </w:placeholder>
        </w:sdtPr>
        <w:sdtContent>
          <w:r w:rsidR="00D064C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TFmZTc0LWUwYWUtNGYyMS1iZTZmLWU1NjEzY2E5MmJkMyIsIlJhbmdlTGVuZ3RoIjoyLCJSZWZlcmVuY2VJZCI6IjgzM2YzZjBiLTY0NmYtNDMwNC1hMzZkLWZiYjMwM2NkMz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1LzIwMTkiLCJEb2kiOiIxMC4zMzg5L2ZpbW11LjIwMTkuMDA4NjE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ExMzQwNTAiLCJVcmlTdHJpbmciOiJodHRwOi8vd3d3Lm5jYmkubmxtLm5paC5nb3YvcHVibWVkLzMxMTM0MD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EwLTAzVDEzOjM3OjA4IiwiTW9kaWZpZWRCeSI6Il9OaWVIYXUiLCJJZCI6IjVhMDYwZmMyLTY1MTgtNGE4Zi05OTViLTI2MmEyNjQwN2I5ZSIsIk1vZGlmaWVkT24iOiIyMDI0LTEwLTAzVDEzOjM3OjA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jUxNTkyOSIsIlVyaVN0cmluZyI6Imh0dHBzOi8vd3d3Lm5jYmkubmxtLm5paC5nb3YvcG1jL2FydGljbGVzL1BNQzY1MTU5Mjk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NUMTM6Mzc6MDgiLCJNb2RpZmllZEJ5IjoiX05pZUhhdSIsIklkIjoiNDA2MDY0ZmQtNjViNC00OTVkLWExNzYtNjI0YWUwNTI5MjYxIiwiTW9kaWZpZWRPbiI6IjIwMjQtMTAtMDNUMTM6Mzc6MD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zMzg5L2ZpbW11LjIwMTkuMDA4NjEiLCJVcmlTdHJpbmciOiJodHRwczovL2RvaS5vcmcvMTAuMzM4OS9maW1tdS4yMDE5LjAwOD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zVDEzOjM3OjA4IiwiTW9kaWZpZWRCeSI6Il9OaWVIYXUiLCJJZCI6IjExM2FmMTM1LTQxNTMtNGZlYS1hZDgzLTE3ZGQ3MWVkNTYyYSIsIk1vZGlmaWVkT24iOiIyMDI0LTEwLTAzVDEzOjM3OjA4IiwiUHJvamVjdCI6eyIkcmVmIjoiOCJ9fV0sIk9yZ2FuaXphdGlvbnMiOltdLCJPdGhlcnNJbnZvbHZlZCI6W10sIlBhZ2VSYW5nZSI6IjxzcD5cclxuICA8bj44NjE8L24+XHJcbiAgPGluPnRydWU8L2luPlxyXG4gIDxvcz44NjE8L29zPlxyXG4gIDxwcz44NjE8L3BzPlxyXG48L3NwPlxyXG48b3M+ODYxPC9vcz4iLCJQZXJpb2RpY2FsIjp7IiRpZCI6IjIx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HJlZiI6IjgifX1dLCJDaXRhdGlvbktleVVwZGF0ZVR5cGUiOjAsIkNvbGxhYm9yYXRvcnMiOltdLCJEYXRlMiI6IjE0LzA4LzIwMTciLCJEb2kiOiIxMC4xMDM4L25yaS4yMDE3Ljg2IiwiRWRpdG9ycyI6W10sIkV2YWx1YXRpb25Db21wbGV4aXR5IjowLCJFdmFsdWF0aW9uU291cmNlVGV4dEZvcm1hdCI6MCwiR3JvdXBzIjpb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4ODA0MTMwIiwiVXJpU3RyaW5nIjoiaHR0cDovL3d3dy5uY2JpLm5sbS5uaWguZ292L3B1Ym1lZC8yODgwNDEzM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yMCIsIk1vZGlmaWVkQnkiOiJfTmllSGF1IiwiSWQiOiI5M2QzNTEyYS05OWM2LTQwNjItOTY4My0zNmZiYThjOTA2N2YiLCJNb2RpZmllZE9uIjoiMjAyNS0wNi0yN1QxMTozNzoy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zgvbnJpLjIwMTcuODYiLCJVcmlTdHJpbmciOiJodHRwczovL2RvaS5vcmcvMTAuMTAzOC9ucmkuMjAxNy44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zNzo0OCIsIk1vZGlmaWVkQnkiOiJfTmllSGF1IiwiSWQiOiI1MzI3ODEyMi0yZmViLTQ1ZjgtOTc3NS1mZjk3YjVjZWJkYmYiLCJNb2RpZmllZE9uIjoiMjAyNS0wNi0yN1QxMTozNzo0OC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xMTgwMzM1IiwiVXJpU3RyaW5nIjoiaHR0cDovL3d3dy5uY2JpLm5sbS5uaWguZ292L3B1Ym1lZC8zMTE4MDMzNS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0OCIsIk1vZGlmaWVkQnkiOiJfTmllSGF1IiwiSWQiOiJlYWRhOTI0Yi1jOTgxLTQ5NTYtYjNmNi1lMzY2NTA5MTE5MDQiLCJNb2RpZmllZE9uIjoiMjAyNS0wNi0yN1QxMTozNzo0OC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xNzIvSkNJMTI0NjE3IiwiVXJpU3RyaW5nIjoiaHR0cHM6Ly9kb2kub3JnLzEwLjExNzIvSkNJMTI0NjE3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}</w:instrText>
          </w:r>
          <w:r w:rsidR="00D064C2">
            <w:rPr>
              <w:rFonts w:ascii="Segoe UI" w:hAnsi="Segoe UI" w:cs="Segoe UI"/>
              <w:bCs/>
              <w:lang w:val="en-US"/>
            </w:rPr>
            <w:fldChar w:fldCharType="separate"/>
          </w:r>
          <w:r w:rsidR="0087553E">
            <w:rPr>
              <w:rFonts w:ascii="Segoe UI" w:hAnsi="Segoe UI" w:cs="Segoe UI"/>
              <w:bCs/>
              <w:lang w:val="en-US"/>
            </w:rPr>
            <w:t>(1–3)</w:t>
          </w:r>
          <w:r w:rsidR="00D064C2">
            <w:rPr>
              <w:rFonts w:ascii="Segoe UI" w:hAnsi="Segoe UI" w:cs="Segoe UI"/>
              <w:bCs/>
              <w:lang w:val="en-US"/>
            </w:rPr>
            <w:fldChar w:fldCharType="end"/>
          </w:r>
        </w:sdtContent>
      </w:sdt>
      <w:r w:rsidR="00670CB2">
        <w:rPr>
          <w:rFonts w:ascii="Segoe UI" w:hAnsi="Segoe UI" w:cs="Segoe UI"/>
          <w:bCs/>
          <w:lang w:val="en-US"/>
        </w:rPr>
        <w:t xml:space="preserve"> and</w:t>
      </w:r>
      <w:r w:rsidR="00365257">
        <w:rPr>
          <w:rFonts w:ascii="Segoe UI" w:hAnsi="Segoe UI" w:cs="Segoe UI"/>
          <w:lang w:val="en-US"/>
        </w:rPr>
        <w:t xml:space="preserve"> are generally known as the innate counterpart of T cell</w:t>
      </w:r>
      <w:r w:rsidR="00DE23F5">
        <w:rPr>
          <w:rFonts w:ascii="Segoe UI" w:hAnsi="Segoe UI" w:cs="Segoe UI"/>
          <w:lang w:val="en-US"/>
        </w:rPr>
        <w:t xml:space="preserve"> subsets</w:t>
      </w:r>
      <w:r w:rsidR="00365257">
        <w:rPr>
          <w:rFonts w:ascii="Segoe UI" w:hAnsi="Segoe UI" w:cs="Segoe UI"/>
          <w:lang w:val="en-US"/>
        </w:rPr>
        <w:t xml:space="preserve"> </w:t>
      </w:r>
      <w:r w:rsidR="00BB753B">
        <w:rPr>
          <w:rFonts w:ascii="Segoe UI" w:hAnsi="Segoe UI" w:cs="Segoe UI"/>
          <w:lang w:val="en-US"/>
        </w:rPr>
        <w:t xml:space="preserve">sharing </w:t>
      </w:r>
      <w:r w:rsidR="00365257">
        <w:rPr>
          <w:rFonts w:ascii="Segoe UI" w:hAnsi="Segoe UI" w:cs="Segoe UI"/>
          <w:lang w:val="en-US"/>
        </w:rPr>
        <w:t>transcriptional, phenotypical and functional similarities</w:t>
      </w:r>
      <w:r w:rsidR="00D064C2">
        <w:rPr>
          <w:rFonts w:ascii="Segoe UI" w:hAnsi="Segoe UI" w:cs="Segoe UI"/>
          <w:lang w:val="en-US"/>
        </w:rPr>
        <w:t xml:space="preserve"> </w:t>
      </w:r>
      <w:sdt>
        <w:sdtPr>
          <w:rPr>
            <w:rFonts w:ascii="Segoe UI" w:hAnsi="Segoe UI" w:cs="Segoe UI"/>
            <w:lang w:val="en-US"/>
          </w:rPr>
          <w:alias w:val="To edit, see citavi.com/edit"/>
          <w:tag w:val="CitaviPlaceholder#f23745c0-3527-4ceb-aa6d-72c46dfe8ed6"/>
          <w:id w:val="939715027"/>
          <w:placeholder>
            <w:docPart w:val="DefaultPlaceholder_-1854013440"/>
          </w:placeholder>
        </w:sdtPr>
        <w:sdtContent>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ZjEwM2FjLTQwNjctNGM3NS1iY2YyLTVhMjJiOGQyMDE0MS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ZjIzNzQ1YzAtMzUyNy00Y2ViLWFhNmQtNzJjNDZkZmU4ZWQ2IiwiVGV4dCI6Iig0KSIsIldBSVZlcnNpb24iOiI2LjE3LjAuMCJ9}</w:instrText>
          </w:r>
          <w:r w:rsidR="00D064C2">
            <w:rPr>
              <w:rFonts w:ascii="Segoe UI" w:hAnsi="Segoe UI" w:cs="Segoe UI"/>
              <w:lang w:val="en-US"/>
            </w:rPr>
            <w:fldChar w:fldCharType="separate"/>
          </w:r>
          <w:r w:rsidR="0087553E">
            <w:rPr>
              <w:rFonts w:ascii="Segoe UI" w:hAnsi="Segoe UI" w:cs="Segoe UI"/>
              <w:lang w:val="en-US"/>
            </w:rPr>
            <w:t>(4)</w:t>
          </w:r>
          <w:r w:rsidR="00D064C2">
            <w:rPr>
              <w:rFonts w:ascii="Segoe UI" w:hAnsi="Segoe UI" w:cs="Segoe UI"/>
              <w:lang w:val="en-US"/>
            </w:rPr>
            <w:fldChar w:fldCharType="end"/>
          </w:r>
        </w:sdtContent>
      </w:sdt>
      <w:r w:rsidR="00920A8B">
        <w:rPr>
          <w:rFonts w:ascii="Segoe UI" w:hAnsi="Segoe UI" w:cs="Segoe UI"/>
          <w:lang w:val="en-US"/>
        </w:rPr>
        <w:t xml:space="preserve">. However, they do not have </w:t>
      </w:r>
      <w:r w:rsidR="00365257">
        <w:rPr>
          <w:rFonts w:ascii="Segoe UI" w:hAnsi="Segoe UI" w:cs="Segoe UI"/>
          <w:lang w:val="en-US"/>
        </w:rPr>
        <w:t>antigen-specific receptors</w:t>
      </w:r>
      <w:r w:rsidR="00920A8B">
        <w:rPr>
          <w:rFonts w:ascii="Segoe UI" w:hAnsi="Segoe UI" w:cs="Segoe UI"/>
          <w:lang w:val="en-US"/>
        </w:rPr>
        <w:t xml:space="preserve">, </w:t>
      </w:r>
      <w:r w:rsidR="00237263">
        <w:rPr>
          <w:rFonts w:ascii="Segoe UI" w:hAnsi="Segoe UI" w:cs="Segoe UI"/>
          <w:lang w:val="en-US"/>
        </w:rPr>
        <w:t>but they</w:t>
      </w:r>
      <w:r w:rsidR="00920A8B">
        <w:rPr>
          <w:rFonts w:ascii="Segoe UI" w:hAnsi="Segoe UI" w:cs="Segoe UI"/>
          <w:lang w:val="en-US"/>
        </w:rPr>
        <w:t xml:space="preserve"> sense </w:t>
      </w:r>
      <w:r w:rsidR="00347DB6">
        <w:rPr>
          <w:rFonts w:ascii="Segoe UI" w:hAnsi="Segoe UI" w:cs="Segoe UI"/>
          <w:lang w:val="en-US"/>
        </w:rPr>
        <w:t xml:space="preserve">the presence </w:t>
      </w:r>
      <w:r w:rsidR="00920A8B">
        <w:rPr>
          <w:rFonts w:ascii="Segoe UI" w:hAnsi="Segoe UI" w:cs="Segoe UI"/>
          <w:lang w:val="en-US"/>
        </w:rPr>
        <w:t>and react upon cytokines</w:t>
      </w:r>
      <w:r w:rsidR="00237263">
        <w:rPr>
          <w:rFonts w:ascii="Segoe UI" w:hAnsi="Segoe UI" w:cs="Segoe UI"/>
          <w:lang w:val="en-US"/>
        </w:rPr>
        <w:t>,</w:t>
      </w:r>
      <w:r w:rsidR="0038269A">
        <w:rPr>
          <w:rFonts w:ascii="Segoe UI" w:hAnsi="Segoe UI" w:cs="Segoe UI"/>
          <w:lang w:val="en-US"/>
        </w:rPr>
        <w:t xml:space="preserve"> soluble</w:t>
      </w:r>
      <w:r w:rsidR="00237263">
        <w:rPr>
          <w:rFonts w:ascii="Segoe UI" w:hAnsi="Segoe UI" w:cs="Segoe UI"/>
          <w:lang w:val="en-US"/>
        </w:rPr>
        <w:t xml:space="preserve"> factors, </w:t>
      </w:r>
      <w:r w:rsidR="00237263">
        <w:rPr>
          <w:rFonts w:ascii="Segoe UI" w:hAnsi="Segoe UI" w:cs="Segoe UI"/>
          <w:lang w:val="en-US"/>
        </w:rPr>
        <w:lastRenderedPageBreak/>
        <w:t>metabolites</w:t>
      </w:r>
      <w:r w:rsidR="00920A8B">
        <w:rPr>
          <w:rFonts w:ascii="Segoe UI" w:hAnsi="Segoe UI" w:cs="Segoe UI"/>
          <w:lang w:val="en-US"/>
        </w:rPr>
        <w:t xml:space="preserve"> and ligand-receptor interactions</w:t>
      </w:r>
      <w:r w:rsidR="007A5997" w:rsidRPr="007A5997">
        <w:rPr>
          <w:rFonts w:ascii="Segoe UI" w:hAnsi="Segoe UI" w:cs="Segoe UI"/>
          <w:lang w:val="en-US"/>
        </w:rPr>
        <w:t xml:space="preserve"> </w:t>
      </w:r>
      <w:r w:rsidR="007A5997">
        <w:rPr>
          <w:rFonts w:ascii="Segoe UI" w:hAnsi="Segoe UI" w:cs="Segoe UI"/>
          <w:lang w:val="en-US"/>
        </w:rPr>
        <w:t>with cellular neighbors</w:t>
      </w:r>
      <w:r w:rsidR="00920A8B">
        <w:rPr>
          <w:rFonts w:ascii="Segoe UI" w:hAnsi="Segoe UI" w:cs="Segoe UI"/>
          <w:lang w:val="en-US"/>
        </w:rPr>
        <w:t xml:space="preserve"> </w:t>
      </w:r>
      <w:r w:rsidR="00E15269">
        <w:rPr>
          <w:rFonts w:ascii="Segoe UI" w:hAnsi="Segoe UI" w:cs="Segoe UI"/>
          <w:lang w:val="en-US"/>
        </w:rPr>
        <w:t>in</w:t>
      </w:r>
      <w:r w:rsidR="00920A8B">
        <w:rPr>
          <w:rFonts w:ascii="Segoe UI" w:hAnsi="Segoe UI" w:cs="Segoe UI"/>
          <w:lang w:val="en-US"/>
        </w:rPr>
        <w:t xml:space="preserve"> their </w:t>
      </w:r>
      <w:r w:rsidR="0038269A">
        <w:rPr>
          <w:rFonts w:ascii="Segoe UI" w:hAnsi="Segoe UI" w:cs="Segoe UI"/>
          <w:lang w:val="en-US"/>
        </w:rPr>
        <w:t>microenvironment</w:t>
      </w:r>
      <w:r w:rsidR="00D064C2">
        <w:rPr>
          <w:rFonts w:ascii="Segoe UI" w:hAnsi="Segoe UI" w:cs="Segoe UI"/>
          <w:lang w:val="en-US"/>
        </w:rPr>
        <w:t xml:space="preserve"> </w:t>
      </w:r>
      <w:sdt>
        <w:sdtPr>
          <w:rPr>
            <w:rFonts w:ascii="Segoe UI" w:hAnsi="Segoe UI" w:cs="Segoe UI"/>
            <w:lang w:val="en-US"/>
          </w:rPr>
          <w:alias w:val="To edit, see citavi.com/edit"/>
          <w:tag w:val="CitaviPlaceholder#e76c970f-f652-4a90-9e04-1b6e191e5714"/>
          <w:id w:val="621190942"/>
          <w:placeholder>
            <w:docPart w:val="DefaultPlaceholder_-1854013440"/>
          </w:placeholder>
        </w:sdtPr>
        <w:sdtContent>
          <w:commentRangeStart w:id="10"/>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ZDc3NWRjLWRlMzktNGNhOS05NGIyLTNmY2YzODNlOThjNyIsIlJhbmdlTGVuZ3RoIjoyLCJSZWZlcmVuY2VJZCI6Ijk2ZDVhZDE1LWIwNTEtNDY0YS1iOGVjLTlhM2U0YmVkMTR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yMDQ3MjczIiwiVXJpU3RyaW5nIjoiaHR0cDovL3d3dy5uY2JpLm5sbS5uaWguZ292L3B1Ym1lZC8zMjA0NzI3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OTo0NSIsIk1vZGlmaWVkQnkiOiJfTmllSGF1IiwiSWQiOiIxNmRiMTk1Yi01NzZmLTRlMzEtYTM5MC00ZjIxODI5MmUyZmEiLCJNb2RpZmllZE9uIjoiMjAyNS0wNi0yN1QxMTozOTo0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cxODYyMTUiLCJVcmlTdHJpbmciOiJodHRwczovL3d3dy5uY2JpLm5sbS5uaWguZ292L3BtYy9hcnRpY2xlcy9QTUM3MTg2Mj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M5OjQ1IiwiTW9kaWZpZWRCeSI6Il9OaWVIYXUiLCJJZCI6IjE1YTY4OWZkLTEzODktNDE4OC1hY2YzLWI5YjUwODVkODlmYSIsIk1vZGlmaWVkT24iOiIyMDI1LTA2LTI3VDExOjM5OjQ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zOC9zNDEzODUtMDIwLTAyNjUteSIsIlVyaVN0cmluZyI6Imh0dHBzOi8vZG9pLm9yZy8xMC4xMDM4L3M0MTM4NS0wMjAtMDI2NS15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QWxpIiwiTGFzdE5hbWUiOiJTZXBhaGkiLCJQcm90ZWN0ZWQiOmZhbHNlLCJTZXgiOjIsIkNyZWF0ZWRCeSI6Il9OaWVIYXUiLCJDcmVhdGVkT24iOiIyMDI1LTA2LTI3VDExOjQwOjExIiwiTW9kaWZpZWRCeSI6Il9OaWVIYXUiLCJJZCI6IjExMjhkNGQ2LWQ3YWUtNDAwYi1iMDgxLTE4N2FiOWE2ZjYwNSIsIk1vZGlmaWVkT24iOiIyMDI1LTA2LTI3VDExOjQwOjExIiwiUHJvamVjdCI6eyIkcmVmIjoiOCJ9fSx7IiRpZCI6Ij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zNDEzODUtMDIwLTAzMTItOCIsIlVyaVN0cmluZyI6Imh0dHBzOi8vZG9pLm9yZy8xMC4xMDM4L3M0MTM4NS0wMjAtMDMxMi04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UE1DODExNjcwNSIsIlVyaVN0cmluZyI6Imh0dHBzOi8vd3d3Lm5jYmkubmxtLm5paC5nb3YvcG1jL2FydGljbGVzL1BNQzgxMTY3MDUiLCJMaW5rZWRSZXNvdXJjZVN0YXR1cyI6OCwiUHJvcGVydGllcyI6eyIkaWQiOiI0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DYiLCJNb2RpZmllZEJ5IjoiX05pZUhhdSIsIklkIjoiZmM5YmE5ODMtOGIxYS00YTE4LTg5MmMtYzU2ZjJlZGEwOGFhIiwiTW9kaWZpZWRPbiI6IjIwMjUtMDYtMjdUMTE6NDE6MDY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zMzk5NTQwNyIsIlVyaVN0cmluZyI6Imh0dHA6Ly93d3cubmNiaS5ubG0ubmloLmdvdi9wdWJtZWQvMzM5OTU0MDciLCJMaW5rZWRSZXNvdXJjZVN0YXR1cyI6OCwiUHJvcGVydGllcyI6eyIkaWQiOiI1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DYiLCJNb2RpZmllZEJ5IjoiX05pZUhhdSIsIklkIjoiOTU3NWU4NjAtMTVjNi00ODllLTk5MTMtN2JlMzdiNTQxN2ZiIiwiTW9kaWZpZWRPbiI6IjIwMjUtMDYtMjdUMTE6NDE6MDYiLCJQcm9qZWN0Ijp7IiRyZWYiOiI4In19XSwiT3JnYW5pemF0aW9ucyI6W10sIk90aGVyc0ludm9sdmVkIjpbXSwiUGFnZVJhbmdlIjoiPHNwPlxyXG4gIDxuPjY3MDYzMjwvbj5cclxuICA8aW4+dHJ1ZTwvaW4+XHJcbiAgPG9zPjY3MDYzMjwvb3M+XHJcbiAgPHBzPjY3MDYzMjwvcHM+XHJcbjwvc3A+XHJcbjxvcz42NzA2MzI8L29zPiIsIlBlcmlvZGljYWwiOnsiJGlkIjoiNTY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zgiLCJNb2RpZmllZEJ5IjoiX05pZUhhdSIsIklkIjoiNjVjMGMwNTItMDBkYS00MTlmLWEwZDktYTA3NTI1YWIxY2JkIiwiTW9kaWZpZWRPbiI6IjIwMjUtMDYtMjdUMTE6NDE6Mzg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zMzg5L2ZpbW11LjIwMjAuNTc2OTI5IiwiVXJpU3RyaW5nIjoiaHR0cHM6Ly9kb2kub3JnLzEwLjMzODkvZmltbXUuMjAyMC41NzY5MjkiLCJMaW5rZWRSZXNvdXJjZVN0YXR1cyI6OCwiUHJvcGVydGllcyI6eyIkaWQiOiI3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MjowOCIsIk1vZGlmaWVkQnkiOiJfTmllSGF1IiwiSWQiOiJjZmE5MjU5OC1mYTUxLTRhYWItOWVjNi0yMjk2NzI5MmNmNmQiLCJNb2RpZmllZE9uIjoiMjAyNS0wNi0yN1QxMTo0MjowOCIsIlByb2plY3QiOnsiJHJlZiI6IjgifX1dLCJOdW1iZXIiOiI2NzMxIiwiT3JnYW5pemF0aW9ucyI6W10sIk90aGVyc0ludm9sdmVkIjpbXSwiUGFnZVJhbmdlIjoiPHNwPlxyXG4gIDxucz5PbWl0PC9ucz5cclxuICA8b3M+ZWFkaTM2MjQ8L29zPlxyXG4gIDxwcz5lYWRpMzYyNDwvcHM+XHJcbjwvc3A+XHJcbjxvcz5lYWRpMzYyNDwvb3M+IiwiUGVyaW9kaWNhbCI6eyIkaWQiOiI5O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}</w:instrText>
          </w:r>
          <w:r w:rsidR="00D064C2">
            <w:rPr>
              <w:rFonts w:ascii="Segoe UI" w:hAnsi="Segoe UI" w:cs="Segoe UI"/>
              <w:lang w:val="en-US"/>
            </w:rPr>
            <w:fldChar w:fldCharType="separate"/>
          </w:r>
          <w:r w:rsidR="0087553E">
            <w:rPr>
              <w:rFonts w:ascii="Segoe UI" w:hAnsi="Segoe UI" w:cs="Segoe UI"/>
              <w:lang w:val="en-US"/>
            </w:rPr>
            <w:t>(5–9)</w:t>
          </w:r>
          <w:r w:rsidR="00D064C2">
            <w:rPr>
              <w:rFonts w:ascii="Segoe UI" w:hAnsi="Segoe UI" w:cs="Segoe UI"/>
              <w:lang w:val="en-US"/>
            </w:rPr>
            <w:fldChar w:fldCharType="end"/>
          </w:r>
        </w:sdtContent>
      </w:sdt>
      <w:commentRangeEnd w:id="10"/>
      <w:r w:rsidR="00C716F0">
        <w:rPr>
          <w:rStyle w:val="Kommentarzeichen"/>
        </w:rPr>
        <w:commentReference w:id="10"/>
      </w:r>
      <w:r w:rsidR="00365257">
        <w:rPr>
          <w:rFonts w:ascii="Segoe UI" w:hAnsi="Segoe UI" w:cs="Segoe UI"/>
          <w:lang w:val="en-US"/>
        </w:rPr>
        <w:t xml:space="preserve">. </w:t>
      </w:r>
      <w:r w:rsidR="00DE23F5">
        <w:rPr>
          <w:rFonts w:ascii="Segoe UI" w:hAnsi="Segoe UI" w:cs="Segoe UI"/>
          <w:lang w:val="en-US"/>
        </w:rPr>
        <w:t xml:space="preserve">There are different ILC subtypes. In short, </w:t>
      </w:r>
      <w:r w:rsidR="007A5997">
        <w:rPr>
          <w:rFonts w:ascii="Segoe UI" w:hAnsi="Segoe UI" w:cs="Segoe UI"/>
          <w:lang w:val="en-US"/>
        </w:rPr>
        <w:t>type 1 ILCs (</w:t>
      </w:r>
      <w:r w:rsidR="00DE23F5">
        <w:rPr>
          <w:rFonts w:ascii="Segoe UI" w:hAnsi="Segoe UI" w:cs="Segoe UI"/>
          <w:lang w:val="en-US"/>
        </w:rPr>
        <w:t>ILC1</w:t>
      </w:r>
      <w:r w:rsidR="007A5997">
        <w:rPr>
          <w:rFonts w:ascii="Segoe UI" w:hAnsi="Segoe UI" w:cs="Segoe UI"/>
          <w:lang w:val="en-US"/>
        </w:rPr>
        <w:t>) are marked by expression of the</w:t>
      </w:r>
      <w:r w:rsidR="00CF2A0C">
        <w:rPr>
          <w:rFonts w:ascii="Segoe UI" w:hAnsi="Segoe UI" w:cs="Segoe UI"/>
          <w:lang w:val="en-US"/>
        </w:rPr>
        <w:t xml:space="preserve"> master transcription factor </w:t>
      </w:r>
      <w:r w:rsidR="00920A8B">
        <w:rPr>
          <w:rFonts w:ascii="Segoe UI" w:hAnsi="Segoe UI" w:cs="Segoe UI"/>
          <w:lang w:val="en-US"/>
        </w:rPr>
        <w:t>TBET</w:t>
      </w:r>
      <w:r w:rsidR="00CF2A0C">
        <w:rPr>
          <w:rFonts w:ascii="Segoe UI" w:hAnsi="Segoe UI" w:cs="Segoe UI"/>
          <w:lang w:val="en-US"/>
        </w:rPr>
        <w:t>,</w:t>
      </w:r>
      <w:r w:rsidR="00DE23F5">
        <w:rPr>
          <w:rFonts w:ascii="Segoe UI" w:hAnsi="Segoe UI" w:cs="Segoe UI"/>
          <w:lang w:val="en-US"/>
        </w:rPr>
        <w:t xml:space="preserve"> and </w:t>
      </w:r>
      <w:r w:rsidR="00CF2A0C">
        <w:rPr>
          <w:rFonts w:ascii="Segoe UI" w:hAnsi="Segoe UI" w:cs="Segoe UI"/>
          <w:lang w:val="en-US"/>
        </w:rPr>
        <w:t xml:space="preserve">they </w:t>
      </w:r>
      <w:r w:rsidR="00DE23F5">
        <w:rPr>
          <w:rFonts w:ascii="Segoe UI" w:hAnsi="Segoe UI" w:cs="Segoe UI"/>
          <w:lang w:val="en-US"/>
        </w:rPr>
        <w:t xml:space="preserve">secrete IFN-γ and TNFα in the context of type 1 immunity such as intracellular viral and bacterial infections </w:t>
      </w:r>
      <w:r w:rsidR="0038269A">
        <w:rPr>
          <w:rFonts w:ascii="Segoe UI" w:hAnsi="Segoe UI" w:cs="Segoe UI"/>
          <w:lang w:val="en-US"/>
        </w:rPr>
        <w:t>as well as</w:t>
      </w:r>
      <w:r w:rsidR="00CC18CC">
        <w:rPr>
          <w:rFonts w:ascii="Segoe UI" w:hAnsi="Segoe UI" w:cs="Segoe UI"/>
          <w:lang w:val="en-US"/>
        </w:rPr>
        <w:t xml:space="preserve"> </w:t>
      </w:r>
      <w:sdt>
        <w:sdtPr>
          <w:rPr>
            <w:rFonts w:ascii="Segoe UI" w:hAnsi="Segoe UI" w:cs="Segoe UI"/>
            <w:lang w:val="en-US"/>
          </w:rPr>
          <w:alias w:val="To edit, see citavi.com/edit"/>
          <w:tag w:val="CitaviPlaceholder#1ad3d43f-5526-44c6-83ca-552b335a9cf1"/>
          <w:id w:val="64076138"/>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Tk0ZGE2LWJjNDEtNDc2OS05NjgxLWE0YjUwYmZhNmQ4Zi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MWFkM2Q0M2YtNTUyNi00NGM2LTgzY2EtNTUyYjMzNWE5Y2YxIiwiVGV4dCI6Iig0KSIsIldBSVZlcnNpb24iOiI2LjE3LjAuMCJ9}</w:instrText>
          </w:r>
          <w:r w:rsidR="00CC18CC">
            <w:rPr>
              <w:rFonts w:ascii="Segoe UI" w:hAnsi="Segoe UI" w:cs="Segoe UI"/>
              <w:lang w:val="en-US"/>
            </w:rPr>
            <w:fldChar w:fldCharType="separate"/>
          </w:r>
          <w:r w:rsidR="0087553E">
            <w:rPr>
              <w:rFonts w:ascii="Segoe UI" w:hAnsi="Segoe UI" w:cs="Segoe UI"/>
              <w:lang w:val="en-US"/>
            </w:rPr>
            <w:t>(4)</w:t>
          </w:r>
          <w:r w:rsidR="00CC18CC">
            <w:rPr>
              <w:rFonts w:ascii="Segoe UI" w:hAnsi="Segoe UI" w:cs="Segoe UI"/>
              <w:lang w:val="en-US"/>
            </w:rPr>
            <w:fldChar w:fldCharType="end"/>
          </w:r>
        </w:sdtContent>
      </w:sdt>
      <w:r w:rsidR="00DE23F5">
        <w:rPr>
          <w:rFonts w:ascii="Segoe UI" w:hAnsi="Segoe UI" w:cs="Segoe UI"/>
          <w:lang w:val="en-US"/>
        </w:rPr>
        <w:t xml:space="preserve">. </w:t>
      </w:r>
      <w:r w:rsidR="00365257">
        <w:rPr>
          <w:rFonts w:ascii="Segoe UI" w:hAnsi="Segoe UI" w:cs="Segoe UI"/>
          <w:lang w:val="en-US"/>
        </w:rPr>
        <w:t xml:space="preserve">NK cells </w:t>
      </w:r>
      <w:r w:rsidR="00DE23F5">
        <w:rPr>
          <w:rFonts w:ascii="Segoe UI" w:hAnsi="Segoe UI" w:cs="Segoe UI"/>
          <w:lang w:val="en-US"/>
        </w:rPr>
        <w:t>partly share their marker, cytokine and transcriptional profile</w:t>
      </w:r>
      <w:r w:rsidR="00C91653">
        <w:rPr>
          <w:rFonts w:ascii="Segoe UI" w:hAnsi="Segoe UI" w:cs="Segoe UI"/>
          <w:lang w:val="en-US"/>
        </w:rPr>
        <w:t>s</w:t>
      </w:r>
      <w:r w:rsidR="00DE23F5">
        <w:rPr>
          <w:rFonts w:ascii="Segoe UI" w:hAnsi="Segoe UI" w:cs="Segoe UI"/>
          <w:lang w:val="en-US"/>
        </w:rPr>
        <w:t xml:space="preserve"> with ILC1s, but </w:t>
      </w:r>
      <w:r w:rsidR="00365257">
        <w:rPr>
          <w:rFonts w:ascii="Segoe UI" w:hAnsi="Segoe UI" w:cs="Segoe UI"/>
          <w:lang w:val="en-US"/>
        </w:rPr>
        <w:t xml:space="preserve">represent the cytotoxic branch </w:t>
      </w:r>
      <w:r w:rsidR="00DE23F5">
        <w:rPr>
          <w:rFonts w:ascii="Segoe UI" w:hAnsi="Segoe UI" w:cs="Segoe UI"/>
          <w:lang w:val="en-US"/>
        </w:rPr>
        <w:t xml:space="preserve">mirroring </w:t>
      </w:r>
      <w:r w:rsidR="008A784E">
        <w:rPr>
          <w:rFonts w:ascii="Segoe UI" w:hAnsi="Segoe UI" w:cs="Segoe UI"/>
          <w:lang w:val="en-US"/>
        </w:rPr>
        <w:t xml:space="preserve">the adaptive branch of </w:t>
      </w:r>
      <w:r w:rsidR="00DE23F5">
        <w:rPr>
          <w:rFonts w:ascii="Segoe UI" w:hAnsi="Segoe UI" w:cs="Segoe UI"/>
          <w:lang w:val="en-US"/>
        </w:rPr>
        <w:t>CD8</w:t>
      </w:r>
      <w:r w:rsidR="00DE23F5" w:rsidRPr="00C91653">
        <w:rPr>
          <w:rFonts w:ascii="Segoe UI" w:hAnsi="Segoe UI" w:cs="Segoe UI"/>
          <w:vertAlign w:val="superscript"/>
          <w:lang w:val="en-US"/>
        </w:rPr>
        <w:t>+</w:t>
      </w:r>
      <w:r w:rsidR="00DE23F5">
        <w:rPr>
          <w:rFonts w:ascii="Segoe UI" w:hAnsi="Segoe UI" w:cs="Segoe UI"/>
          <w:lang w:val="en-US"/>
        </w:rPr>
        <w:t> cytotoxic T</w:t>
      </w:r>
      <w:r w:rsidR="00C91653">
        <w:rPr>
          <w:rFonts w:ascii="Segoe UI" w:hAnsi="Segoe UI" w:cs="Segoe UI"/>
          <w:lang w:val="en-US"/>
        </w:rPr>
        <w:t> </w:t>
      </w:r>
      <w:r w:rsidR="00DE23F5">
        <w:rPr>
          <w:rFonts w:ascii="Segoe UI" w:hAnsi="Segoe UI" w:cs="Segoe UI"/>
          <w:lang w:val="en-US"/>
        </w:rPr>
        <w:t xml:space="preserve">cells. Like ILC1s, NK cells </w:t>
      </w:r>
      <w:r w:rsidR="00365257">
        <w:rPr>
          <w:rFonts w:ascii="Segoe UI" w:hAnsi="Segoe UI" w:cs="Segoe UI"/>
          <w:lang w:val="en-US"/>
        </w:rPr>
        <w:t xml:space="preserve">are </w:t>
      </w:r>
      <w:r w:rsidR="00CF2A0C">
        <w:rPr>
          <w:rFonts w:ascii="Segoe UI" w:hAnsi="Segoe UI" w:cs="Segoe UI"/>
          <w:lang w:val="en-US"/>
        </w:rPr>
        <w:t xml:space="preserve">involved in intracellular defense in the context of type 1 immunity and are </w:t>
      </w:r>
      <w:r w:rsidR="00365257">
        <w:rPr>
          <w:rFonts w:ascii="Segoe UI" w:hAnsi="Segoe UI" w:cs="Segoe UI"/>
          <w:lang w:val="en-US"/>
        </w:rPr>
        <w:t>potent producers of IFN-γ</w:t>
      </w:r>
      <w:r w:rsidR="00CF2A0C">
        <w:rPr>
          <w:rFonts w:ascii="Segoe UI" w:hAnsi="Segoe UI" w:cs="Segoe UI"/>
          <w:lang w:val="en-US"/>
        </w:rPr>
        <w:t xml:space="preserve"> and TNF-α</w:t>
      </w:r>
      <w:r w:rsidR="00CC18CC">
        <w:rPr>
          <w:rFonts w:ascii="Segoe UI" w:hAnsi="Segoe UI" w:cs="Segoe UI"/>
          <w:lang w:val="en-US"/>
        </w:rPr>
        <w:t xml:space="preserve"> </w:t>
      </w:r>
      <w:sdt>
        <w:sdtPr>
          <w:rPr>
            <w:rFonts w:ascii="Segoe UI" w:hAnsi="Segoe UI" w:cs="Segoe UI"/>
            <w:lang w:val="en-US"/>
          </w:rPr>
          <w:alias w:val="To edit, see citavi.com/edit"/>
          <w:tag w:val="CitaviPlaceholder#d3fda580-da52-46a1-b3d5-1445abae20d1"/>
          <w:id w:val="-1855264931"/>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YTg0YzY3LWI1YWEtNDIzZi05MmZkLWViYWY4ZDZmNTQzNiIsIlJhbmdlTGVuZ3RoIjozLCJSZWZlcmVuY2VJZCI6IjNiOWE0NzcxLTAzNjUtNDZmZC05ODBkLTA1ZjZjZTNkMDI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zMzg5L2ZpbW11LjIwMjQuMTQ4MjgwNyIsIlVyaVN0cmluZyI6Imh0dHBzOi8vZG9pLm9yZy8xMC4zMzg5L2ZpbW11LjIwMjQuMTQ4Mj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TowMiIsIk1vZGlmaWVkQnkiOiJfTmllSGF1IiwiSWQiOiIwMjZlZTI3Yi1lOTdmLTRjYzgtYjZjMy1iMTAzN2RlM2VmNTEiLCJNb2RpZmllZE9uIjoiMjAyNS0wNi0yN1QxMTo0NTowMi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M5NzYzNjQ4IiwiVXJpU3RyaW5nIjoiaHR0cDovL3d3dy5uY2JpLm5sbS5uaWguZ292L3B1Ym1lZC8zOTc2MzY0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TowMiIsIk1vZGlmaWVkQnkiOiJfTmllSGF1IiwiSWQiOiI5MjNhZDUxYi02N2MxLTQwMGMtODBkOS1jNzg0NjU2Y2UyNDAiLCJNb2RpZmllZE9uIjoiMjAyNS0wNi0yN1QxMTo0NTow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lBNQzExNzAwOTk1IiwiVXJpU3RyaW5nIjoiaHR0cHM6Ly93d3cubmNiaS5ubG0ubmloLmdvdi9wbWMvYXJ0aWNsZXMvUE1DMTE3MDA5O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U6MDIiLCJNb2RpZmllZEJ5IjoiX05pZUhhdSIsIklkIjoiMTFlOWUyYzEtNTMzMi00OGIyLWJiYWItMWE4NTFkMGE3ZjY4IiwiTW9kaWZpZWRPbiI6IjIwMjUtMDYtMjdUMTE6NDU6MDIiLCJQcm9qZWN0Ijp7IiRyZWYiOiI4In19XSwiT3JnYW5pemF0aW9ucyI6W10sIk90aGVyc0ludm9sdmVkIjpbXSwiUGFnZVJhbmdlIjoiPHNwPlxyXG4gIDxuPjE0ODI4MDc8L24+XHJcbiAgPGluPnRydWU8L2luPlxyXG4gIDxvcz4xNDgyODA3PC9vcz5cclxuICA8cHM+MTQ4MjgwNzwvcHM+XHJcbjwvc3A+XHJcbjxvcz4xNDgyODA3PC9vcz4iLCJQZXJpb2RpY2FsIjp7IiRpZCI6IjE5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UE1DMTE1NDQwMDQiLCJVcmlTdHJpbmciOiJodHRwczovL3d3dy5uY2JpLm5sbS5uaWguZ292L3BtYy9hcnRpY2xlcy9QTUMxMTU0NDAwN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NTozNyIsIk1vZGlmaWVkQnkiOiJfTmllSGF1IiwiSWQiOiJkYzc0OTYwMy0xODk1LTQwMzktYmI2Ni1mMmQ5ODU2Y2Y5NzMiLCJNb2RpZmllZE9uIjoiMjAyNS0wNi0yN1QxMTo0NTozNy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zgvczQxMzkyLTAyNC0wMjAwNS13IiwiVXJpU3RyaW5nIjoiaHR0cHM6Ly9kb2kub3JnLzEwLjEwMzgvczQxMzkyLTAyNC0wMjAwNS13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1OjM3IiwiTW9kaWZpZWRCeSI6Il9OaWVIYXUiLCJJZCI6IjJkZjNiNjg2LWMzYTgtNDY3ZC1iOWE1LWFiMzMyMzQxZDE4YyIsIk1vZGlmaWVkT24iOiIyMDI1LTA2LTI3VDExOjQ1OjM3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zk1MTExMzkiLCJVcmlTdHJpbmciOiJodHRwOi8vd3d3Lm5jYmkubmxtLm5paC5nb3YvcHVibWVkLzM5NTExMTM5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xNDYvYW5udXJldi1pbW11bm9sLTEwMTgxOS0wNzQ5NDgiLCJVcmlTdHJpbmciOiJodHRwczovL2RvaS5vcmcvMTAuMTE0Ni9hbm51cmV2LWltbXVub2wtMTAxODE5LTA3NDk0O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wOSIsIk1vZGlmaWVkQnkiOiJfTmllSGF1IiwiSWQiOiI1NDdlYWViMi0wYzM4LTQ5ODQtOThlZi0xNjYzZjU0Zjc0YWEiLCJNb2RpZmllZE9uIjoiMjAyNS0wNi0yN1QxMTo0NjowOS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jMzOTAyMzEyIiwiVXJpU3RyaW5nIjoiaHR0cDovL3d3dy5uY2JpLm5sbS5uaWguZ292L3B1Ym1lZC8zMzkwMjMxMi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}</w:instrText>
          </w:r>
          <w:r w:rsidR="00CC18CC">
            <w:rPr>
              <w:rFonts w:ascii="Segoe UI" w:hAnsi="Segoe UI" w:cs="Segoe UI"/>
              <w:lang w:val="en-US"/>
            </w:rPr>
            <w:fldChar w:fldCharType="separate"/>
          </w:r>
          <w:r w:rsidR="0087553E">
            <w:rPr>
              <w:rFonts w:ascii="Segoe UI" w:hAnsi="Segoe UI" w:cs="Segoe UI"/>
              <w:lang w:val="en-US"/>
            </w:rPr>
            <w:t>(10–12)</w:t>
          </w:r>
          <w:r w:rsidR="00CC18CC">
            <w:rPr>
              <w:rFonts w:ascii="Segoe UI" w:hAnsi="Segoe UI" w:cs="Segoe UI"/>
              <w:lang w:val="en-US"/>
            </w:rPr>
            <w:fldChar w:fldCharType="end"/>
          </w:r>
        </w:sdtContent>
      </w:sdt>
      <w:r w:rsidR="00CF2A0C">
        <w:rPr>
          <w:rFonts w:ascii="Segoe UI" w:hAnsi="Segoe UI" w:cs="Segoe UI"/>
          <w:lang w:val="en-US"/>
        </w:rPr>
        <w:t xml:space="preserve">. However, NK cells tend to have higher cytotoxic effector functions </w:t>
      </w:r>
      <w:r w:rsidR="00C91653">
        <w:rPr>
          <w:rFonts w:ascii="Segoe UI" w:hAnsi="Segoe UI" w:cs="Segoe UI"/>
          <w:lang w:val="en-US"/>
        </w:rPr>
        <w:t>secreting</w:t>
      </w:r>
      <w:r w:rsidR="00CF2A0C">
        <w:rPr>
          <w:rFonts w:ascii="Segoe UI" w:hAnsi="Segoe UI" w:cs="Segoe UI"/>
          <w:lang w:val="en-US"/>
        </w:rPr>
        <w:t xml:space="preserve"> </w:t>
      </w:r>
      <w:r w:rsidR="00365257">
        <w:rPr>
          <w:rFonts w:ascii="Segoe UI" w:hAnsi="Segoe UI" w:cs="Segoe UI"/>
          <w:lang w:val="en-US"/>
        </w:rPr>
        <w:t>granzymes and perforins.</w:t>
      </w:r>
      <w:r w:rsidR="00DE23F5">
        <w:rPr>
          <w:rFonts w:ascii="Segoe UI" w:hAnsi="Segoe UI" w:cs="Segoe UI"/>
          <w:lang w:val="en-US"/>
        </w:rPr>
        <w:t xml:space="preserve"> Associated with type 2 immunity, ILC2s mirror </w:t>
      </w:r>
      <w:r w:rsidR="008A784E">
        <w:rPr>
          <w:rFonts w:ascii="Segoe UI" w:hAnsi="Segoe UI" w:cs="Segoe UI"/>
          <w:lang w:val="en-US"/>
        </w:rPr>
        <w:t>T helper (</w:t>
      </w:r>
      <w:r w:rsidR="00DE23F5">
        <w:rPr>
          <w:rFonts w:ascii="Segoe UI" w:hAnsi="Segoe UI" w:cs="Segoe UI"/>
          <w:lang w:val="en-US"/>
        </w:rPr>
        <w:t>Th</w:t>
      </w:r>
      <w:r w:rsidR="008A784E">
        <w:rPr>
          <w:rFonts w:ascii="Segoe UI" w:hAnsi="Segoe UI" w:cs="Segoe UI"/>
          <w:lang w:val="en-US"/>
        </w:rPr>
        <w:t>)</w:t>
      </w:r>
      <w:r w:rsidR="00DE23F5">
        <w:rPr>
          <w:rFonts w:ascii="Segoe UI" w:hAnsi="Segoe UI" w:cs="Segoe UI"/>
          <w:lang w:val="en-US"/>
        </w:rPr>
        <w:t>2 cells</w:t>
      </w:r>
      <w:r w:rsidR="00CF2A0C">
        <w:rPr>
          <w:rFonts w:ascii="Segoe UI" w:hAnsi="Segoe UI" w:cs="Segoe UI"/>
          <w:lang w:val="en-US"/>
        </w:rPr>
        <w:t xml:space="preserve"> through the expression of high </w:t>
      </w:r>
      <w:r w:rsidR="00DE23F5">
        <w:rPr>
          <w:rFonts w:ascii="Segoe UI" w:hAnsi="Segoe UI" w:cs="Segoe UI"/>
          <w:lang w:val="en-US"/>
        </w:rPr>
        <w:t xml:space="preserve">levels of the master transcription factor GATA3 and </w:t>
      </w:r>
      <w:r w:rsidR="008A784E">
        <w:rPr>
          <w:rFonts w:ascii="Segoe UI" w:hAnsi="Segoe UI" w:cs="Segoe UI"/>
          <w:lang w:val="en-US"/>
        </w:rPr>
        <w:t xml:space="preserve">secretion of type 2 </w:t>
      </w:r>
      <w:r w:rsidR="00DE23F5">
        <w:rPr>
          <w:rFonts w:ascii="Segoe UI" w:hAnsi="Segoe UI" w:cs="Segoe UI"/>
          <w:lang w:val="en-US"/>
        </w:rPr>
        <w:t>cytokines such as IL-5, IL-9, IL-13</w:t>
      </w:r>
      <w:r w:rsidR="00365257">
        <w:rPr>
          <w:rFonts w:ascii="Segoe UI" w:hAnsi="Segoe UI" w:cs="Segoe UI"/>
          <w:lang w:val="en-US"/>
        </w:rPr>
        <w:t xml:space="preserve"> </w:t>
      </w:r>
      <w:r w:rsidR="00DE23F5">
        <w:rPr>
          <w:rFonts w:ascii="Segoe UI" w:hAnsi="Segoe UI" w:cs="Segoe UI"/>
          <w:lang w:val="en-US"/>
        </w:rPr>
        <w:t>during helminth infection</w:t>
      </w:r>
      <w:r w:rsidR="00AF74CA">
        <w:rPr>
          <w:rFonts w:ascii="Segoe UI" w:hAnsi="Segoe UI" w:cs="Segoe UI"/>
          <w:lang w:val="en-US"/>
        </w:rPr>
        <w:t xml:space="preserve"> </w:t>
      </w:r>
      <w:sdt>
        <w:sdtPr>
          <w:rPr>
            <w:rFonts w:ascii="Segoe UI" w:hAnsi="Segoe UI" w:cs="Segoe UI"/>
            <w:lang w:val="en-US"/>
          </w:rPr>
          <w:alias w:val="To edit, see citavi.com/edit"/>
          <w:tag w:val="CitaviPlaceholder#1e459bd8-9e50-4414-bb23-1dde01edf3d1"/>
          <w:id w:val="-1655375398"/>
          <w:placeholder>
            <w:docPart w:val="DefaultPlaceholder_-1854013440"/>
          </w:placeholder>
        </w:sdtPr>
        <w:sdtContent>
          <w:r w:rsidR="00AF74C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VjMTljLTI2ZmQtNGZiMy05ZmM3LWE5MjJlNDUwZTgwNiIsIlJhbmdlTGVuZ3RoIjo0LCJSZWZlcmVuY2VJZCI6IjRjOGFiZWMzLTcwNTgtNDA4OS1iMTA3LTEyM2M3ODk4NG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UE1DNjUzOTE0OSIsIlVyaVN0cmluZyI6Imh0dHBzOi8vd3d3Lm5jYmkubmxtLm5paC5nb3YvcG1jL2FydGljbGVzL1BNQzY1MzkxN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Y6NTgiLCJNb2RpZmllZEJ5IjoiX05pZUhhdSIsIklkIjoiMzE1N2M0NTYtZDZkYS00OTg5LWI1YjEtYzM2ODliMjZjYWUwIiwiTW9kaWZpZWRPbiI6IjIwMjUtMDYtMjdUMTE6NDY6N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lqbXMyMDA5MjI3NiIsIlVyaVN0cmluZyI6Imh0dHBzOi8vZG9pLm9yZy8xMC4zMzkwL2lqbXMyMDA5MjI3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1OCIsIk1vZGlmaWVkQnkiOiJfTmllSGF1IiwiSWQiOiIyY2MzMGE2YS0wZmM4LTQzODItODk5NS0yNDA5YjRkZWJlMWUiLCJNb2RpZmllZE9uIjoiMjAyNS0wNi0yN1QxMTo0Njo1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xMDcyMDExIiwiVXJpU3RyaW5nIjoiaHR0cDovL3d3dy5uY2JpLm5sbS5uaWguZ292L3B1Ym1lZC8zMTA3MjAx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}</w:instrText>
          </w:r>
          <w:r w:rsidR="00AF74CA">
            <w:rPr>
              <w:rFonts w:ascii="Segoe UI" w:hAnsi="Segoe UI" w:cs="Segoe UI"/>
              <w:lang w:val="en-US"/>
            </w:rPr>
            <w:fldChar w:fldCharType="separate"/>
          </w:r>
          <w:r w:rsidR="0087553E">
            <w:rPr>
              <w:rFonts w:ascii="Segoe UI" w:hAnsi="Segoe UI" w:cs="Segoe UI"/>
              <w:lang w:val="en-US"/>
            </w:rPr>
            <w:t>(13)</w:t>
          </w:r>
          <w:r w:rsidR="00AF74CA">
            <w:rPr>
              <w:rFonts w:ascii="Segoe UI" w:hAnsi="Segoe UI" w:cs="Segoe UI"/>
              <w:lang w:val="en-US"/>
            </w:rPr>
            <w:fldChar w:fldCharType="end"/>
          </w:r>
        </w:sdtContent>
      </w:sdt>
      <w:r w:rsidR="00DE23F5">
        <w:rPr>
          <w:rFonts w:ascii="Segoe UI" w:hAnsi="Segoe UI" w:cs="Segoe UI"/>
          <w:lang w:val="en-US"/>
        </w:rPr>
        <w:t>. Furthermore, allergic processes such as asthma are associated with ILC2</w:t>
      </w:r>
      <w:r w:rsidR="00CF2A0C">
        <w:rPr>
          <w:rFonts w:ascii="Segoe UI" w:hAnsi="Segoe UI" w:cs="Segoe UI"/>
          <w:lang w:val="en-US"/>
        </w:rPr>
        <w:t>s</w:t>
      </w:r>
      <w:r w:rsidR="00DE23F5">
        <w:rPr>
          <w:rFonts w:ascii="Segoe UI" w:hAnsi="Segoe UI" w:cs="Segoe UI"/>
          <w:lang w:val="en-US"/>
        </w:rPr>
        <w:t>, as well as chronic fibrotic diseases</w:t>
      </w:r>
      <w:r w:rsidR="00283726">
        <w:rPr>
          <w:rFonts w:ascii="Segoe UI" w:hAnsi="Segoe UI" w:cs="Segoe UI"/>
          <w:lang w:val="en-US"/>
        </w:rPr>
        <w:t xml:space="preserve"> </w:t>
      </w:r>
      <w:sdt>
        <w:sdtPr>
          <w:rPr>
            <w:rFonts w:ascii="Segoe UI" w:hAnsi="Segoe UI" w:cs="Segoe UI"/>
            <w:lang w:val="en-US"/>
          </w:rPr>
          <w:alias w:val="To edit, see citavi.com/edit"/>
          <w:tag w:val="CitaviPlaceholder#f4d37165-d41b-4be9-b49e-89baf6720412"/>
          <w:id w:val="1292087185"/>
          <w:placeholder>
            <w:docPart w:val="DefaultPlaceholder_-1854013440"/>
          </w:placeholder>
        </w:sdtPr>
        <w:sdtContent>
          <w:r w:rsidR="00BA4C5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GFmM2FmLTliYmEtNDQ3MC1hYzg5LTU1Y2JiOWE1OWFkZCIsIlJhbmdlTGVuZ3RoIjozLCJSZWZlcmVuY2VJZCI6ImRkZDgwNjM4LWVmZDMtNDg0My1hYzA4LTk3N2I1ODJkMTdj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zMzkwL2Jpb20xMzA2MDg5MyIsIlVyaVN0cmluZyI6Imh0dHBzOi8vZG9pLm9yZy8xMC4zMzkwL2Jpb20xMzA2MDg5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yOCIsIk1vZGlmaWVkQnkiOiJfTmllSGF1IiwiSWQiOiI1NzlmZjY5Mi01YjgyLTRlZjItYjk3ZC04MDQ4MDE5NmU2YWMiLCJNb2RpZmllZE9uIjoiMjAyNS0wNi0yN1QxMTo0NzoyO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EwMjk2NjgzIiwiVXJpU3RyaW5nIjoiaHR0cHM6Ly93d3cubmNiaS5ubG0ubmloLmdvdi9wbWMvYXJ0aWNsZXMvUE1DMTAyOTY2OD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MjgiLCJNb2RpZmllZEJ5IjoiX05pZUhhdSIsIklkIjoiY2U3OTMxY2EtYjA4ZC00YmRjLTgyNDEtN2VjMWEzMWJhN2MyIiwiTW9kaWZpZWRPbiI6IjIwMjUtMDYtMjdUMTE6NDc6Mjg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NzM3MTQ3MiIsIlVyaVN0cmluZyI6Imh0dHA6Ly93d3cubmNiaS5ubG0ubmloLmdvdi9wdWJtZWQvMzczNzE0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S8wNi8yMDIxIiwiRG9pIjoiMTAuMzM4OS9maW1tdS4yMDIxLjU4NjA3O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zNDE3Nzg4MSIsIlVyaVN0cmluZyI6Imh0dHA6Ly93d3cubmNiaS5ubG0ubmloLmdvdi9wdWJtZWQvMzQxNzc4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TdUMTY6MjE6MDQiLCJNb2RpZmllZEJ5IjoiX05pZUhhdSIsIklkIjoiY2FhYmY3NzEtNDc0NC00YTFjLWFmMDYtYjYyZjBlYmYzZGRmIiwiTW9kaWZpZWRPbiI6IjIwMjQtMDMtMTdUMTY6MjE6MDQ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JQTUM4MjIwMjIxIiwiVXJpU3RyaW5nIjoiaHR0cHM6Ly93d3cubmNiaS5ubG0ubmloLmdvdi9wbWMvYXJ0aWNsZXMvUE1DODIyMDIyMS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N1QxNjoyMTowNCIsIk1vZGlmaWVkQnkiOiJfTmllSGF1IiwiSWQiOiIxMjVlNDkzYS0xYzVmLTQxMzctYTMzMC1lZTM0ZTY5MjU0NjYiLCJNb2RpZmllZE9uIjoiMjAyNC0wMy0xN1QxNjoyMTowNCIsIlByb2plY3QiOnsiJHJlZiI6IjgifX1dLCJPcmdhbml6YXRpb25zIjpbXSwiT3RoZXJzSW52b2x2ZWQiOltdLCJQYWdlUmFuZ2UiOiI8c3A+XHJcbiAgPG4+NTg2MDc4PC9uPlxyXG4gIDxpbj50cnVlPC9pbj5cclxuICA8b3M+NTg2MDc4PC9vcz5cclxuICA8cHM+NTg2MDc4PC9wcz5cclxuPC9zcD5cclxuPG9zPjU4NjA3ODwvb3M+IiwiUGVyaW9kaWNhbCI6eyIkaWQiOiI1M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NTMiLCJNb2RpZmllZEJ5IjoiX05pZUhhdSIsIklkIjoiYzU1ZWM4NTgtZjI5NS00ZWIwLTgyYWQtYmE4ODUyNGFmZWEzIiwiTW9kaWZpZWRPbiI6IjIwMjUtMDYtMjdUMTE6NDc6NTM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xMTcyL2pjaS5pbnNpZ2h0LjE3ODM4MSIsIlVyaVN0cmluZyI6Imh0dHBzOi8vZG9pLm9yZy8xMC4xMTcyL2pjaS5pbnNpZ2h0LjE3ODM4MSIsIkxpbmtlZFJlc291cmNlU3RhdHVzIjo4LCJQcm9wZXJ0aWVzIjp7IiRpZCI6Ijc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}</w:instrText>
          </w:r>
          <w:r w:rsidR="00BA4C52">
            <w:rPr>
              <w:rFonts w:ascii="Segoe UI" w:hAnsi="Segoe UI" w:cs="Segoe UI"/>
              <w:lang w:val="en-US"/>
            </w:rPr>
            <w:fldChar w:fldCharType="separate"/>
          </w:r>
          <w:r w:rsidR="0087553E">
            <w:rPr>
              <w:rFonts w:ascii="Segoe UI" w:hAnsi="Segoe UI" w:cs="Segoe UI"/>
              <w:lang w:val="en-US"/>
            </w:rPr>
            <w:t>(14–17)</w:t>
          </w:r>
          <w:r w:rsidR="00BA4C52">
            <w:rPr>
              <w:rFonts w:ascii="Segoe UI" w:hAnsi="Segoe UI" w:cs="Segoe UI"/>
              <w:lang w:val="en-US"/>
            </w:rPr>
            <w:fldChar w:fldCharType="end"/>
          </w:r>
        </w:sdtContent>
      </w:sdt>
      <w:r w:rsidR="00DE23F5">
        <w:rPr>
          <w:rFonts w:ascii="Segoe UI" w:hAnsi="Segoe UI" w:cs="Segoe UI"/>
          <w:lang w:val="en-US"/>
        </w:rPr>
        <w:t xml:space="preserve">. </w:t>
      </w:r>
      <w:r w:rsidR="00E8782A">
        <w:rPr>
          <w:rFonts w:ascii="Segoe UI" w:hAnsi="Segoe UI" w:cs="Segoe UI"/>
          <w:lang w:val="en-US"/>
        </w:rPr>
        <w:t xml:space="preserve">The master transcription factor RORγt defines </w:t>
      </w:r>
      <w:r w:rsidR="00713A3D">
        <w:rPr>
          <w:rFonts w:ascii="Segoe UI" w:hAnsi="Segoe UI" w:cs="Segoe UI"/>
          <w:lang w:val="en-US"/>
        </w:rPr>
        <w:t xml:space="preserve">ILC3s which are potent producers of barrier-associated cytokines such as IL-17A, IL-17F, and IL-22. ILC3s </w:t>
      </w:r>
      <w:r w:rsidR="00054ABC">
        <w:rPr>
          <w:rFonts w:ascii="Segoe UI" w:hAnsi="Segoe UI" w:cs="Segoe UI"/>
          <w:lang w:val="en-US"/>
        </w:rPr>
        <w:t>are mainly known for their role in type 3 inflammatory processes such as extracellular pathogens, as well as maintaining barrier integrity</w:t>
      </w:r>
      <w:r w:rsidR="007468DA">
        <w:rPr>
          <w:rFonts w:ascii="Segoe UI" w:hAnsi="Segoe UI" w:cs="Segoe UI"/>
          <w:lang w:val="en-US"/>
        </w:rPr>
        <w:t xml:space="preserve"> </w:t>
      </w:r>
      <w:sdt>
        <w:sdtPr>
          <w:rPr>
            <w:rFonts w:ascii="Segoe UI" w:hAnsi="Segoe UI" w:cs="Segoe UI"/>
            <w:lang w:val="en-US"/>
          </w:rPr>
          <w:alias w:val="To edit, see citavi.com/edit"/>
          <w:tag w:val="CitaviPlaceholder#9a7221a2-bef0-4c8b-bfd4-40ccad7223fa"/>
          <w:id w:val="1162896385"/>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mQ3OGQ4LTM3MjItNGRkNi04ODVjLTZhYjAzYTBjYzBjZCIsIlJhbmdlTGVuZ3RoIjo0LCJSZWZlcmVuY2VJZCI6ImNkMTAxZGEwLTc0OTktNGJlMi1hMjkzLTYxZjM5MjZiNWVj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MTEvaW1yLjEzMzIyIiwiVXJpU3RyaW5nIjoiaHR0cHM6Ly9kb2kub3JnLzEwLjExMTEvaW1yLjEzMzI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wOjI5IiwiTW9kaWZpZWRCeSI6Il9OaWVIYXUiLCJJZCI6Ijg1ZGVlYjdlLWQ3ZWMtNDIxZi1iNWQ3LTI1NGJlNDU1NzlkYSIsIk1vZGlmaWVkT24iOiIyMDI1LTA2LTI3VDExOjUwOjI5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zg0OTE4NDIiLCJVcmlTdHJpbmciOiJodHRwOi8vd3d3Lm5jYmkubmxtLm5paC5nb3YvcHVibWVkLzM4NDkxODQ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}</w:instrText>
          </w:r>
          <w:r w:rsidR="007468DA">
            <w:rPr>
              <w:rFonts w:ascii="Segoe UI" w:hAnsi="Segoe UI" w:cs="Segoe UI"/>
              <w:lang w:val="en-US"/>
            </w:rPr>
            <w:fldChar w:fldCharType="separate"/>
          </w:r>
          <w:r w:rsidR="0087553E">
            <w:rPr>
              <w:rFonts w:ascii="Segoe UI" w:hAnsi="Segoe UI" w:cs="Segoe UI"/>
              <w:lang w:val="en-US"/>
            </w:rPr>
            <w:t>(18)</w:t>
          </w:r>
          <w:r w:rsidR="007468DA">
            <w:rPr>
              <w:rFonts w:ascii="Segoe UI" w:hAnsi="Segoe UI" w:cs="Segoe UI"/>
              <w:lang w:val="en-US"/>
            </w:rPr>
            <w:fldChar w:fldCharType="end"/>
          </w:r>
        </w:sdtContent>
      </w:sdt>
      <w:r w:rsidR="00054ABC">
        <w:rPr>
          <w:rFonts w:ascii="Segoe UI" w:hAnsi="Segoe UI" w:cs="Segoe UI"/>
          <w:lang w:val="en-US"/>
        </w:rPr>
        <w:t xml:space="preserve">. </w:t>
      </w:r>
      <w:r w:rsidR="008A784E">
        <w:rPr>
          <w:rFonts w:ascii="Segoe UI" w:hAnsi="Segoe UI" w:cs="Segoe UI"/>
          <w:lang w:val="en-US"/>
        </w:rPr>
        <w:t xml:space="preserve">Also </w:t>
      </w:r>
      <w:r w:rsidR="00347DB6">
        <w:rPr>
          <w:rFonts w:ascii="Segoe UI" w:hAnsi="Segoe UI" w:cs="Segoe UI"/>
          <w:lang w:val="en-US"/>
        </w:rPr>
        <w:t xml:space="preserve">a </w:t>
      </w:r>
      <w:r w:rsidR="008A784E">
        <w:rPr>
          <w:rFonts w:ascii="Segoe UI" w:hAnsi="Segoe UI" w:cs="Segoe UI"/>
          <w:lang w:val="en-US"/>
        </w:rPr>
        <w:t>part of the ILC family and closely related to ILC3s</w:t>
      </w:r>
      <w:r w:rsidR="008E55E2">
        <w:rPr>
          <w:rFonts w:ascii="Segoe UI" w:hAnsi="Segoe UI" w:cs="Segoe UI"/>
          <w:lang w:val="en-US"/>
        </w:rPr>
        <w:t xml:space="preserve"> as they express RORγt</w:t>
      </w:r>
      <w:r w:rsidR="008A784E">
        <w:rPr>
          <w:rFonts w:ascii="Segoe UI" w:hAnsi="Segoe UI" w:cs="Segoe UI"/>
          <w:lang w:val="en-US"/>
        </w:rPr>
        <w:t xml:space="preserve"> are lymphoid tissue-inducer (</w:t>
      </w:r>
      <w:proofErr w:type="spellStart"/>
      <w:r w:rsidR="008A784E">
        <w:rPr>
          <w:rFonts w:ascii="Segoe UI" w:hAnsi="Segoe UI" w:cs="Segoe UI"/>
          <w:lang w:val="en-US"/>
        </w:rPr>
        <w:t>LTi</w:t>
      </w:r>
      <w:proofErr w:type="spellEnd"/>
      <w:r w:rsidR="008A784E">
        <w:rPr>
          <w:rFonts w:ascii="Segoe UI" w:hAnsi="Segoe UI" w:cs="Segoe UI"/>
          <w:lang w:val="en-US"/>
        </w:rPr>
        <w:t xml:space="preserve">) cells that are important orchestrators of lymphoid structure formation during embryonic development </w:t>
      </w:r>
      <w:r w:rsidR="008E55E2">
        <w:rPr>
          <w:rFonts w:ascii="Segoe UI" w:hAnsi="Segoe UI" w:cs="Segoe UI"/>
          <w:lang w:val="en-US"/>
        </w:rPr>
        <w:t>and beyond</w:t>
      </w:r>
      <w:r w:rsidR="007468DA">
        <w:rPr>
          <w:rFonts w:ascii="Segoe UI" w:hAnsi="Segoe UI" w:cs="Segoe UI"/>
          <w:lang w:val="en-US"/>
        </w:rPr>
        <w:t xml:space="preserve"> </w:t>
      </w:r>
      <w:sdt>
        <w:sdtPr>
          <w:rPr>
            <w:rFonts w:ascii="Segoe UI" w:hAnsi="Segoe UI" w:cs="Segoe UI"/>
            <w:lang w:val="en-US"/>
          </w:rPr>
          <w:alias w:val="To edit, see citavi.com/edit"/>
          <w:tag w:val="CitaviPlaceholder#c0e2311c-9f94-4ac8-9a1e-56ba37fe37dc"/>
          <w:id w:val="874041107"/>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zkwYzUxLTM1NzUtNGE3Yy05YzBjLTYyYTIzYmI4MGM1OSIsIlJhbmdlTGVuZ3RoIjozLCJSZWZlcmVuY2VJZCI6ImU4NzBmN2M0LWU0MmYtNGRhZS1iZDJjLWQwYTg2NmM2MmM1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lBNQzgxNzg1NDYiLCJVcmlTdHJpbmciOiJodHRwczovL3d3dy5uY2JpLm5sbS5uaWguZ292L3BtYy9hcnRpY2xlcy9QTUM4MTc4NT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M1IiwiTW9kaWZpZWRCeSI6Il9OaWVIYXUiLCJJZCI6IjIyNWNmZGQ1LTRhZDItNDkyNS04MGZmLWYxNWQyNDM1MDUwYiIsIk1vZGlmaWVkT24iOiIyMDI1LTA2LTI3VDExOjUxOjM1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4NDk4MDYiLCJVcmlTdHJpbmciOiJodHRwOi8vd3d3Lm5jYmkubmxtLm5paC5nb3YvcHVibWVkLzMzODQ5O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xOjM1IiwiTW9kaWZpZWRCeSI6Il9OaWVIYXUiLCJJZCI6ImM3NjZhZGVkLTAwZDItNGFmOC05NTU1LTk3MTE0NGQ0YmUxYyIsIk1vZGlmaWVkT24iOiIyMDI1LTA2LTI3VDExOjUx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qLjIwMjAuMTIuMDAzIiwiVXJpU3RyaW5nIjoiaHR0cHM6Ly9kb2kub3JnLzEwLjEwMTYvai5iai4yMDIwLjEyLjAw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V2FycmVuIiwiTGFzdE5hbWUiOiJTdHJvYmVyIiwiUHJvdGVjdGVkIjpmYWxzZSwiU2V4IjoyLCJDcmVhdGVkQnkiOiJfTmllSGF1IiwiQ3JlYXRlZE9uIjoiMjAyNS0wNi0yN1QxMTo1MTo0OSIsIk1vZGlmaWVkQnkiOiJfTmllSGF1IiwiSWQiOiI4OTczZDE0YS1lNTg2LTQ4ZmUtYjc2Yi1hNjBjNDU2OWY3ZjMiLCJNb2RpZmllZE9uIjoiMjAyNS0wNi0yN1QxMTo1MTo0OSIsIlByb2plY3QiOnsiJHJlZiI6IjgifX1dLCJDaXRhdGlvbktleVVwZGF0ZVR5cGUiOjAsIkNvbGxhYm9yYXRvcnMiOltdLCJEb2kiOiIxMC4xMDE2L2ouaW1tdW5pLjIwMTAuMTEuMDE2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TYvai5pbW11bmkuMjAxMC4xMS4wMTYiLCJVcmlTdHJpbmciOiJodHRwczovL2RvaS5vcmcvMTAuMTAxNi9qLmltbXVuaS4yMDEwLjExLjAx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0OSIsIk1vZGlmaWVkQnkiOiJfTmllSGF1IiwiSWQiOiJjZGYxOGFlNy1hMDVmLTRkZTUtOTA4OC1jNmQzMjYyYWFkMDciLCJNb2RpZmllZE9uIjoiMjAyNS0wNi0yN1QxMTo1MTo0OS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xMDk0NDYwIiwiVXJpU3RyaW5nIjoiaHR0cDovL3d3dy5uY2JpLm5sbS5uaWguZ292L3B1Ym1lZC8yMTA5NDQ2M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MTo0OSIsIk1vZGlmaWVkQnkiOiJfTmllSGF1IiwiSWQiOiIzZTU4NmFlMS1lMzkyLTRiYjItOTgzZi02M2M4YjA5M2JkN2YiLCJNb2RpZmllZE9uIjoiMjAyNS0wNi0yN1QxMTo1MTo0OS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lBNQzM0MjY5MjEiLCJVcmlTdHJpbmciOiJodHRwczovL3d3dy5uY2JpLm5sbS5uaWguZ292L3BtYy9hcnRpY2xlcy9QTUMzNDI2OTI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JlaW5hIiwiTGFzdE5hbWUiOiJNZWJpdXMiLCJNaWRkbGVOYW1lIjoiRS4iLCJQcm90ZWN0ZWQiOmZhbHNlLCJTZXgiOjAsIkNyZWF0ZWRCeSI6Il9OaWVIYXUiLCJDcmVhdGVkT24iOiIyMDI0LTAyLTE4VDExOjE2OjE2IiwiTW9kaWZpZWRCeSI6Il9OaWVIYXUiLCJJZCI6IjZlMDZlZWE5LTZmNzUtNDZjOS04NmYyLTlkYTNjZTI1YzY3NiIsIk1vZGlmaWVkT24iOiIyMDI0LTAyLTE4VDExOjE2OjE2IiwiUHJvamVjdCI6eyIkcmVmIjoiOCJ9fV0sIkNpdGF0aW9uS2V5VXBkYXRlVHlwZSI6MCwiQ29sbGFib3JhdG9ycyI6W10sIkRvaSI6IjEwLjEwMzgvbnJpMTA1N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yaTEwNTQiLCJVcmlTdHJpbmciOiJodHRwczovL2RvaS5vcmcvMTAuMTAzOC9ucmkxMDU0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yOjAyIiwiTW9kaWZpZWRCeSI6Il9OaWVIYXUiLCJJZCI6IjQzOTIyZTU4LTRlNTctNGEzNy1iMjRmLTk5YmJiMzkxNWM3YSIsIk1vZGlmaWVkT24iOiIyMDI1LTA2LTI3VDExOjUyOjAy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TI2NjkwMjAiLCJVcmlTdHJpbmciOiJodHRwOi8vd3d3Lm5jYmkubmxtLm5paC5nb3YvcHVibWVkLzEyNjY5MDIw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E3IiwiTW9kaWZpZWRCeSI6Il9OaWVIYXUiLCJJZCI6IjM5ZGYxOGFiLTllYzUtNGZkMC04NmY3LTA5YWFkOThiYWY4YSIsIk1vZGlmaWVkT24iOiIyMDI1LTA2LTI3VDExOjUyOjE3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MTAuMTAzOC9uaTEwMjIiLCJVcmlTdHJpbmciOiJodHRwczovL2RvaS5vcmcvMTAuMTAzOC9uaTEwMjI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}</w:instrText>
          </w:r>
          <w:r w:rsidR="007468DA">
            <w:rPr>
              <w:rFonts w:ascii="Segoe UI" w:hAnsi="Segoe UI" w:cs="Segoe UI"/>
              <w:lang w:val="en-US"/>
            </w:rPr>
            <w:fldChar w:fldCharType="separate"/>
          </w:r>
          <w:r w:rsidR="0087553E">
            <w:rPr>
              <w:rFonts w:ascii="Segoe UI" w:hAnsi="Segoe UI" w:cs="Segoe UI"/>
              <w:lang w:val="en-US"/>
            </w:rPr>
            <w:t>(19–22)</w:t>
          </w:r>
          <w:r w:rsidR="007468DA">
            <w:rPr>
              <w:rFonts w:ascii="Segoe UI" w:hAnsi="Segoe UI" w:cs="Segoe UI"/>
              <w:lang w:val="en-US"/>
            </w:rPr>
            <w:fldChar w:fldCharType="end"/>
          </w:r>
        </w:sdtContent>
      </w:sdt>
      <w:r w:rsidR="008A784E">
        <w:rPr>
          <w:rFonts w:ascii="Segoe UI" w:hAnsi="Segoe UI" w:cs="Segoe UI"/>
          <w:lang w:val="en-US"/>
        </w:rPr>
        <w:t xml:space="preserve">. </w:t>
      </w:r>
      <w:commentRangeStart w:id="11"/>
      <w:r w:rsidR="00713A3D">
        <w:rPr>
          <w:rFonts w:ascii="Segoe UI" w:hAnsi="Segoe UI" w:cs="Segoe UI"/>
          <w:bCs/>
          <w:lang w:val="en-US"/>
        </w:rPr>
        <w:t xml:space="preserve">Although ILCs can be grouped into distinct subpopulations, the subgroups represent heterogenous populations with tissue- and environment-specific variations and adaptations. </w:t>
      </w:r>
      <w:r w:rsidR="00186DF9">
        <w:rPr>
          <w:rFonts w:ascii="Segoe UI" w:hAnsi="Segoe UI" w:cs="Segoe UI"/>
          <w:lang w:val="en-US"/>
        </w:rPr>
        <w:t>Through phenotypical, transcriptional and functional flexibility influenced by the</w:t>
      </w:r>
      <w:r w:rsidR="00C91653">
        <w:rPr>
          <w:rFonts w:ascii="Segoe UI" w:hAnsi="Segoe UI" w:cs="Segoe UI"/>
          <w:lang w:val="en-US"/>
        </w:rPr>
        <w:t>ir</w:t>
      </w:r>
      <w:r w:rsidR="00186DF9">
        <w:rPr>
          <w:rFonts w:ascii="Segoe UI" w:hAnsi="Segoe UI" w:cs="Segoe UI"/>
          <w:lang w:val="en-US"/>
        </w:rPr>
        <w:t xml:space="preserve"> current microenvironment</w:t>
      </w:r>
      <w:r w:rsidR="00713A3D">
        <w:rPr>
          <w:rFonts w:ascii="Segoe UI" w:hAnsi="Segoe UI" w:cs="Segoe UI"/>
          <w:bCs/>
          <w:lang w:val="en-US"/>
        </w:rPr>
        <w:t xml:space="preserve">, </w:t>
      </w:r>
      <w:r w:rsidR="00713A3D">
        <w:rPr>
          <w:rFonts w:ascii="Segoe UI" w:hAnsi="Segoe UI" w:cs="Segoe UI"/>
          <w:lang w:val="en-US"/>
        </w:rPr>
        <w:t xml:space="preserve">ILCs possess </w:t>
      </w:r>
      <w:r w:rsidR="00186DF9">
        <w:rPr>
          <w:rFonts w:ascii="Segoe UI" w:hAnsi="Segoe UI" w:cs="Segoe UI"/>
          <w:lang w:val="en-US"/>
        </w:rPr>
        <w:t>the capacity to change their ident</w:t>
      </w:r>
      <w:r w:rsidR="001D49AF">
        <w:rPr>
          <w:rFonts w:ascii="Segoe UI" w:hAnsi="Segoe UI" w:cs="Segoe UI"/>
          <w:lang w:val="en-US"/>
        </w:rPr>
        <w:t>it</w:t>
      </w:r>
      <w:r w:rsidR="00186DF9">
        <w:rPr>
          <w:rFonts w:ascii="Segoe UI" w:hAnsi="Segoe UI" w:cs="Segoe UI"/>
          <w:lang w:val="en-US"/>
        </w:rPr>
        <w:t xml:space="preserve">y </w:t>
      </w:r>
      <w:r w:rsidR="00713A3D">
        <w:rPr>
          <w:rFonts w:ascii="Segoe UI" w:hAnsi="Segoe UI" w:cs="Segoe UI"/>
          <w:lang w:val="en-US"/>
        </w:rPr>
        <w:t>which is known as plasticity</w:t>
      </w:r>
      <w:r w:rsidR="00BF4913">
        <w:rPr>
          <w:rFonts w:ascii="Segoe UI" w:hAnsi="Segoe UI" w:cs="Segoe UI"/>
          <w:lang w:val="en-US"/>
        </w:rPr>
        <w:t xml:space="preserve"> </w:t>
      </w:r>
      <w:sdt>
        <w:sdtPr>
          <w:rPr>
            <w:rFonts w:ascii="Segoe UI" w:hAnsi="Segoe UI" w:cs="Segoe UI"/>
            <w:lang w:val="en-US"/>
          </w:rPr>
          <w:alias w:val="To edit, see citavi.com/edit"/>
          <w:tag w:val="CitaviPlaceholder#9383f634-ad06-4958-9a9e-bd50142d92a3"/>
          <w:id w:val="879513990"/>
          <w:placeholder>
            <w:docPart w:val="DefaultPlaceholder_-1854013440"/>
          </w:placeholder>
        </w:sdtPr>
        <w:sdtContent>
          <w:r w:rsidR="00BF4913">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TJkOTBhLWY3ZjQtNGRjMS04ZjE1LWM1OTJkNGMwODk5ZiIsIlJhbmdlTGVuZ3RoIjozLCJSZWZlcmVuY2VJZCI6ImIyYjAyMzgxLTc1ODMtNGMyMy1hM2ExLWQ3ZGQ2YTg1ND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y8wMi8yMDIwIiwiRG9pIjoiMTAuMTAzOC9zNDE1NzctMDIwLTAyODItOS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wNzQ2NiIsIlVyaVN0cmluZyI6Imh0dHA6Ly93d3cubmNiaS5ubG0ubmloLmdvdi9wdWJtZWQvMzIxMDc0Nj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hUMTE6MjE6MjQiLCJNb2RpZmllZEJ5IjoiX05pZUhhdSIsIklkIjoiZjA1MDllMDktYzJjZC00OTc5LTk3MGQtZjU5MTgyZWNhNmY3IiwiTW9kaWZpZWRPbiI6IjIwMjQtMDItMThUMTE6MjE6Mj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M4L3M0MTU3Ny0wMjAtMDI4Mi05IiwiVXJpU3RyaW5nIjoiaHR0cHM6Ly9kb2kub3JnLzEwLjEwMzgvczQxNTc3LTAyMC0wMjgy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kwL21pY3Jvb3JnYW5pc21zMTEwMjA0NjEiLCJVcmlTdHJpbmciOiJodHRwczovL2RvaS5vcmcvMTAuMzM5MC9taWNyb29yZ2FuaXNtczExMDIwNDY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zOjU1IiwiTW9kaWZpZWRCeSI6Il9OaWVIYXUiLCJJZCI6IjVkMjMzMzZmLTQwNTgtNDIxMC1hM2UwLTE2ZjE3NTAwZjI1OSIsIk1vZGlmaWVkT24iOiIyMDI1LTA2LTI3VDExOjUzOjU1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zY4Mzg0MjYiLCJVcmlTdHJpbmciOiJodHRwOi8vd3d3Lm5jYmkubmxtLm5paC5nb3YvcHVibWVkLzM2ODM4NDI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zOjU1IiwiTW9kaWZpZWRCeSI6Il9OaWVIYXUiLCJJZCI6ImYwZTliODFiLTBhZGMtNDJjMy04OGExLTQ4YmFkNjI2ZDM2NSIsIk1vZGlmaWVkT24iOiIyMDI1LTA2LTI3VDExOjUz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UE1DOTk2NzczNyIsIlVyaVN0cmluZyI6Imh0dHBzOi8vd3d3Lm5jYmkubmxtLm5paC5nb3YvcG1jL2FydGljbGVzL1BNQzk5Njc3Mzc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EwLjEwODQvamVtLjIwMjEwOTA5IiwiVXJpU3RyaW5nIjoiaHR0cHM6Ly9kb2kub3JnLzEwLjEwODQvamVtLjIwMjEwOTA5IiwiTGlua2VkUmVzb3VyY2VTdGF0dXMiOjgsIlByb3BlcnRpZXMiOnsiJGlkIjoiN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0OjM4IiwiTW9kaWZpZWRCeSI6Il9OaWVIYXUiLCJJZCI6ImQ3YjY4MWY3LWQ2NTItNDI2Ny04OTBkLTM5ZWFlZjI4NzI2MiIsIk1vZGlmaWVkT24iOiIyMDI1LTA2LTI3VDExOjU0OjM4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zUwMjQ3NjciLCJVcmlTdHJpbmciOiJodHRwOi8vd3d3Lm5jYmkubmxtLm5paC5nb3YvcHVibWVkLzM1MDI0NzY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0OjM4IiwiTW9kaWZpZWRCeSI6Il9OaWVIYXUiLCJJZCI6IjY4NjNlYTEyLTA3ZjktNDI3MC05ODU5LThmYzM1NzM4Mjg5MSIsIk1vZGlmaWVkT24iOiIyMDI1LTA2LTI3VDExOjU0OjM4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UE1DODc2Mzg4NiIsIlVyaVN0cmluZyI6Imh0dHBzOi8vd3d3Lm5jYmkubmxtLm5paC5nb3YvcG1jL2FydGljbGVzL1BNQzg3NjM4ODYiLCJMaW5rZWRSZXNvdXJjZVN0YXR1cyI6OCwiUHJvcGVydGllcyI6eyIkaWQiOiI2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NDoxMiIsIk1vZGlmaWVkQnkiOiJfTmllSGF1IiwiSWQiOiI0MTNhNDkxZS04YTI0LTRiNmQtYmJiYS03ZGFkNGM2NDA3ZDEiLCJNb2RpZmllZE9uIjoiMjAyNS0wNi0yN1QxMTo1NDoxMiIsIlByb2plY3QiOnsiJHJlZiI6IjgifX1dLCJPcmdhbml6YXRpb25zIjpbXSwiT3RoZXJzSW52b2x2ZWQiOltdLCJQYWdlUmFuZ2UiOiI8c3A+XHJcbiAgPG4+OTQ2OTA1PC9uPlxyXG4gIDxpbj50cnVlPC9pbj5cclxuICA8b3M+OTQ2OTA1PC9vcz5cclxuICA8cHM+OTQ2OTA1PC9wcz5cclxuPC9zcD5cclxuPG9zPjk0NjkwNTwvb3M+IiwiUGVyaW9kaWNhbCI6eyIkaWQiOiI4NS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}</w:instrText>
          </w:r>
          <w:r w:rsidR="00BF4913">
            <w:rPr>
              <w:rFonts w:ascii="Segoe UI" w:hAnsi="Segoe UI" w:cs="Segoe UI"/>
              <w:lang w:val="en-US"/>
            </w:rPr>
            <w:fldChar w:fldCharType="separate"/>
          </w:r>
          <w:r w:rsidR="0087553E">
            <w:rPr>
              <w:rFonts w:ascii="Segoe UI" w:hAnsi="Segoe UI" w:cs="Segoe UI"/>
              <w:lang w:val="en-US"/>
            </w:rPr>
            <w:t>(23–27)</w:t>
          </w:r>
          <w:r w:rsidR="00BF4913">
            <w:rPr>
              <w:rFonts w:ascii="Segoe UI" w:hAnsi="Segoe UI" w:cs="Segoe UI"/>
              <w:lang w:val="en-US"/>
            </w:rPr>
            <w:fldChar w:fldCharType="end"/>
          </w:r>
          <w:commentRangeEnd w:id="11"/>
          <w:r w:rsidR="005A0E6A">
            <w:rPr>
              <w:rStyle w:val="Kommentarzeichen"/>
            </w:rPr>
            <w:commentReference w:id="11"/>
          </w:r>
        </w:sdtContent>
      </w:sdt>
      <w:r w:rsidR="005A0E6A">
        <w:rPr>
          <w:rFonts w:ascii="Segoe UI" w:hAnsi="Segoe UI" w:cs="Segoe UI"/>
          <w:lang w:val="en-US"/>
        </w:rPr>
        <w:t>.</w:t>
      </w:r>
    </w:p>
    <w:p w14:paraId="04D5B21F" w14:textId="51950DE9" w:rsidR="00A04613" w:rsidRDefault="00FD3624" w:rsidP="004B383D">
      <w:pPr>
        <w:jc w:val="both"/>
        <w:rPr>
          <w:rFonts w:ascii="Segoe UI" w:hAnsi="Segoe UI" w:cs="Segoe UI"/>
          <w:lang w:val="en-US" w:eastAsia="de-DE"/>
        </w:rPr>
      </w:pPr>
      <w:r w:rsidRPr="00FD3624">
        <w:rPr>
          <w:rFonts w:ascii="Segoe UI" w:hAnsi="Segoe UI" w:cs="Segoe UI"/>
          <w:bCs/>
          <w:lang w:val="en-US"/>
        </w:rPr>
        <w:t xml:space="preserve">ILCs are extremely rare, raising the question of how such scarce cells exert disproportionate immunological influence. One possible answer lies in their spatial organization: their function may depend not only on their presence but on where they are located within the tissue and whom they interact with. </w:t>
      </w:r>
      <w:r w:rsidR="00655423" w:rsidRPr="003B4C23">
        <w:rPr>
          <w:rFonts w:ascii="Segoe UI" w:hAnsi="Segoe UI" w:cs="Segoe UI"/>
          <w:lang w:val="en-US" w:eastAsia="de-DE"/>
        </w:rPr>
        <w:t>Pascual-Reguant</w:t>
      </w:r>
      <w:r w:rsidR="00347DB6">
        <w:rPr>
          <w:rFonts w:ascii="Segoe UI" w:hAnsi="Segoe UI" w:cs="Segoe UI"/>
          <w:lang w:val="en-US" w:eastAsia="de-DE"/>
        </w:rPr>
        <w:t> </w:t>
      </w:r>
      <w:r w:rsidR="008F50BD">
        <w:rPr>
          <w:rFonts w:ascii="Segoe UI" w:hAnsi="Segoe UI" w:cs="Segoe UI"/>
          <w:lang w:val="en-US" w:eastAsia="de-DE"/>
        </w:rPr>
        <w:t>et al.</w:t>
      </w:r>
      <w:r w:rsidR="00655423" w:rsidRPr="003B4C23">
        <w:rPr>
          <w:rFonts w:ascii="Segoe UI" w:hAnsi="Segoe UI" w:cs="Segoe UI"/>
          <w:lang w:val="en-US" w:eastAsia="de-DE"/>
        </w:rPr>
        <w:t xml:space="preserve"> </w:t>
      </w:r>
      <w:r w:rsidR="00347DB6">
        <w:rPr>
          <w:rFonts w:ascii="Segoe UI" w:hAnsi="Segoe UI" w:cs="Segoe UI"/>
          <w:lang w:val="en-US" w:eastAsia="de-DE"/>
        </w:rPr>
        <w:t xml:space="preserve">have </w:t>
      </w:r>
      <w:r w:rsidR="00655423" w:rsidRPr="003B4C23">
        <w:rPr>
          <w:rFonts w:ascii="Segoe UI" w:hAnsi="Segoe UI" w:cs="Segoe UI"/>
          <w:lang w:val="en-US" w:eastAsia="de-DE"/>
        </w:rPr>
        <w:t xml:space="preserve">described </w:t>
      </w:r>
      <w:r w:rsidR="00347DB6">
        <w:rPr>
          <w:rFonts w:ascii="Segoe UI" w:hAnsi="Segoe UI" w:cs="Segoe UI"/>
          <w:lang w:val="en-US" w:eastAsia="de-DE"/>
        </w:rPr>
        <w:t xml:space="preserve">that </w:t>
      </w:r>
      <w:r w:rsidR="00655423" w:rsidRPr="003B4C23">
        <w:rPr>
          <w:rFonts w:ascii="Segoe UI" w:hAnsi="Segoe UI" w:cs="Segoe UI"/>
          <w:lang w:val="en-US" w:eastAsia="de-DE"/>
        </w:rPr>
        <w:t xml:space="preserve">human ILCs localize in fibrovascular niches </w:t>
      </w:r>
      <w:r w:rsidR="00347DB6">
        <w:rPr>
          <w:rFonts w:ascii="Segoe UI" w:hAnsi="Segoe UI" w:cs="Segoe UI"/>
          <w:lang w:val="en-US" w:eastAsia="de-DE"/>
        </w:rPr>
        <w:t xml:space="preserve">that are conserved throughout different </w:t>
      </w:r>
      <w:r w:rsidR="00655423" w:rsidRPr="003B4C23">
        <w:rPr>
          <w:rFonts w:ascii="Segoe UI" w:hAnsi="Segoe UI" w:cs="Segoe UI"/>
          <w:lang w:val="en-US" w:eastAsia="de-DE"/>
        </w:rPr>
        <w:t>inflamed tissues such as the tonsil</w:t>
      </w:r>
      <w:r w:rsidR="00347DB6">
        <w:rPr>
          <w:rFonts w:ascii="Segoe UI" w:hAnsi="Segoe UI" w:cs="Segoe UI"/>
          <w:lang w:val="en-US" w:eastAsia="de-DE"/>
        </w:rPr>
        <w:t xml:space="preserve"> and intestines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b7f8b6b-31f3-44ec-ae7b-779711b84a9f"/>
          <w:id w:val="-418256153"/>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NDdjZTIzLWZjNDQtNDBiYS1iNzZmLWVkYzgyMWM5M2UwOS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JiN2Y4YjZiLTMxZjMtNDRlYy1hZTdiLTc3OTcxMWI4NGE5ZiIsIlRleHQiOiIoMjg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(28)</w:t>
          </w:r>
          <w:r w:rsidR="008F377B">
            <w:rPr>
              <w:rFonts w:ascii="Segoe UI" w:hAnsi="Segoe UI" w:cs="Segoe UI"/>
              <w:lang w:val="en-US" w:eastAsia="de-DE"/>
            </w:rPr>
            <w:fldChar w:fldCharType="end"/>
          </w:r>
        </w:sdtContent>
      </w:sdt>
      <w:r w:rsidR="00655423" w:rsidRPr="003B4C23">
        <w:rPr>
          <w:rFonts w:ascii="Segoe UI" w:hAnsi="Segoe UI" w:cs="Segoe UI"/>
          <w:lang w:val="en-US" w:eastAsia="de-DE"/>
        </w:rPr>
        <w:t xml:space="preserve">. </w:t>
      </w:r>
      <w:r w:rsidR="00347DB6">
        <w:rPr>
          <w:rFonts w:ascii="Segoe UI" w:hAnsi="Segoe UI" w:cs="Segoe UI"/>
          <w:lang w:val="en-US" w:eastAsia="de-DE"/>
        </w:rPr>
        <w:t>This aligns with publications showing murine</w:t>
      </w:r>
      <w:r w:rsidR="00655423">
        <w:rPr>
          <w:rFonts w:ascii="Segoe UI" w:hAnsi="Segoe UI" w:cs="Segoe UI"/>
          <w:lang w:val="en-US" w:eastAsia="de-DE"/>
        </w:rPr>
        <w:t xml:space="preserve"> ILC2s </w:t>
      </w:r>
      <w:r w:rsidR="00347DB6">
        <w:rPr>
          <w:rFonts w:ascii="Segoe UI" w:hAnsi="Segoe UI" w:cs="Segoe UI"/>
          <w:lang w:val="en-US" w:eastAsia="de-DE"/>
        </w:rPr>
        <w:t xml:space="preserve">to localize </w:t>
      </w:r>
      <w:r w:rsidR="00655423">
        <w:rPr>
          <w:rFonts w:ascii="Segoe UI" w:hAnsi="Segoe UI" w:cs="Segoe UI"/>
          <w:lang w:val="en-US" w:eastAsia="de-DE"/>
        </w:rPr>
        <w:t>in adventitial cuffs together with adventitial stromal cells, dendritic cells (DCs) and T regulatory (Treg) cells in various tissues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1dc193ff-b957-49be-bd05-e71a5d04da4e"/>
          <w:id w:val="-712498120"/>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DUwNjE5LTM3ZmItNGY1Ny04MWY5LTA5YWE1ZDBhOTQ2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FkYzE5M2ZmLWI5NTctNDliZS1iZDA1LWU3MWE1ZDA0ZGE0ZSIsIlRleHQiOiIoMjk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(29)</w:t>
          </w:r>
          <w:r w:rsidR="008F377B">
            <w:rPr>
              <w:rFonts w:ascii="Segoe UI" w:hAnsi="Segoe UI" w:cs="Segoe UI"/>
              <w:lang w:val="en-US" w:eastAsia="de-DE"/>
            </w:rPr>
            <w:fldChar w:fldCharType="end"/>
          </w:r>
        </w:sdtContent>
      </w:sdt>
      <w:r w:rsidR="0064661E">
        <w:rPr>
          <w:rFonts w:ascii="Segoe UI" w:hAnsi="Segoe UI" w:cs="Segoe UI"/>
          <w:lang w:val="en-US" w:eastAsia="de-DE"/>
        </w:rPr>
        <w:t xml:space="preserve">. </w:t>
      </w:r>
      <w:r w:rsidR="004B383D">
        <w:rPr>
          <w:rFonts w:ascii="Segoe UI" w:hAnsi="Segoe UI" w:cs="Segoe UI"/>
          <w:lang w:val="en-US" w:eastAsia="de-DE"/>
        </w:rPr>
        <w:t xml:space="preserve">This is an example that highlights how cells are not evenly distributed within the tissue but instead accumulate in micro-anatomical sites together with specific cell types. Those functional hubs that are shaped </w:t>
      </w:r>
      <w:r w:rsidR="00347DB6">
        <w:rPr>
          <w:rFonts w:ascii="Segoe UI" w:hAnsi="Segoe UI" w:cs="Segoe UI"/>
          <w:lang w:val="en-US" w:eastAsia="de-DE"/>
        </w:rPr>
        <w:t xml:space="preserve">to </w:t>
      </w:r>
      <w:r w:rsidR="00AF1E14">
        <w:rPr>
          <w:rFonts w:ascii="Segoe UI" w:hAnsi="Segoe UI" w:cs="Segoe UI"/>
          <w:lang w:val="en-US" w:eastAsia="de-DE"/>
        </w:rPr>
        <w:t xml:space="preserve">support cellular functions such as local inflammation and are also </w:t>
      </w:r>
      <w:r w:rsidR="004B383D">
        <w:rPr>
          <w:rFonts w:ascii="Segoe UI" w:hAnsi="Segoe UI" w:cs="Segoe UI"/>
          <w:lang w:val="en-US" w:eastAsia="de-DE"/>
        </w:rPr>
        <w:t xml:space="preserve">called niches. </w:t>
      </w:r>
    </w:p>
    <w:p w14:paraId="330C0981" w14:textId="1959ABB9" w:rsidR="00285754" w:rsidRPr="00C269D4" w:rsidRDefault="00655423" w:rsidP="00992A42">
      <w:pPr>
        <w:jc w:val="both"/>
        <w:rPr>
          <w:rFonts w:ascii="Segoe UI" w:hAnsi="Segoe UI" w:cs="Segoe UI"/>
          <w:lang w:val="en-US"/>
        </w:rPr>
      </w:pPr>
      <w:r>
        <w:rPr>
          <w:rFonts w:ascii="Segoe UI" w:hAnsi="Segoe UI" w:cs="Segoe UI"/>
          <w:lang w:val="en-US"/>
        </w:rPr>
        <w:t xml:space="preserve">While spatial technologies </w:t>
      </w:r>
      <w:r w:rsidR="009B4FB9">
        <w:rPr>
          <w:rFonts w:ascii="Segoe UI" w:hAnsi="Segoe UI" w:cs="Segoe UI"/>
          <w:lang w:val="en-US"/>
        </w:rPr>
        <w:t xml:space="preserve">are more often used to study </w:t>
      </w:r>
      <w:r w:rsidR="00347DB6">
        <w:rPr>
          <w:rFonts w:ascii="Segoe UI" w:hAnsi="Segoe UI" w:cs="Segoe UI"/>
          <w:lang w:val="en-US"/>
        </w:rPr>
        <w:t xml:space="preserve">the </w:t>
      </w:r>
      <w:r>
        <w:rPr>
          <w:rFonts w:ascii="Segoe UI" w:hAnsi="Segoe UI" w:cs="Segoe UI"/>
          <w:lang w:val="en-US"/>
        </w:rPr>
        <w:t>tumor</w:t>
      </w:r>
      <w:r w:rsidR="00347DB6">
        <w:rPr>
          <w:rFonts w:ascii="Segoe UI" w:hAnsi="Segoe UI" w:cs="Segoe UI"/>
          <w:lang w:val="en-US"/>
        </w:rPr>
        <w:t xml:space="preserve"> niche</w:t>
      </w:r>
      <w:r w:rsidR="00BA5F3C">
        <w:rPr>
          <w:rFonts w:ascii="Segoe UI" w:hAnsi="Segoe UI" w:cs="Segoe UI"/>
          <w:lang w:val="en-US"/>
        </w:rPr>
        <w:t xml:space="preserve"> </w:t>
      </w:r>
      <w:sdt>
        <w:sdtPr>
          <w:rPr>
            <w:rFonts w:ascii="Segoe UI" w:hAnsi="Segoe UI" w:cs="Segoe UI"/>
            <w:lang w:val="en-US"/>
          </w:rPr>
          <w:alias w:val="To edit, see citavi.com/edit"/>
          <w:tag w:val="CitaviPlaceholder#86212926-c08c-4f2d-b8fa-189edfabaf4b"/>
          <w:id w:val="1338270758"/>
          <w:placeholder>
            <w:docPart w:val="DefaultPlaceholder_-1854013440"/>
          </w:placeholder>
        </w:sdtPr>
        <w:sdtContent>
          <w:r w:rsidR="00BA5F3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NmQ1M2I1LTYwYjQtNDNlYS05NzU4LWQ0ZTM0MjlhNWI0MyIsIlJhbmdlTGVuZ3RoIjozLCJSZWZlcmVuY2VJZCI6IjNlNzU2ZGYyLTU0YjQtNGExNy05YmUyLTJjNjFlNmY0NTA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jZWxsLjIwMjMuMDEuMDEwIiwiVXJpU3RyaW5nIjoiaHR0cHM6Ly9kb2kub3JnLzEwLjEwMTYvai5jY2VsbC4yMDIzLjAxLjA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1NSIsIk1vZGlmaWVkQnkiOiJfTmllSGF1IiwiSWQiOiJmMTM5MmNjOS04ZWI5LTQwMDYtYTRiYy03ZTczYTJiODc3NjIiLCJNb2RpZmllZE9uIjoiMjAyNS0wNi0yN1QxMjowNDo1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M2ODAwOTk5IiwiVXJpU3RyaW5nIjoiaHR0cDovL3d3dy5uY2JpLm5sbS5uaWguZ292L3B1Ym1lZC8zNjgwMDk5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M4MDEyNDA4IiwiVXJpU3RyaW5nIjoiaHR0cDovL3d3dy5uY2JpLm5sbS5uaWguZ292L3B1Ym1lZC8zODAxMjQwOC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yOCIsIk1vZGlmaWVkQnkiOiJfTmllSGF1IiwiSWQiOiI3MTVjMDZlYy02ODM1LTQ5M2UtOTEwOC04ZjA3NjBkODAzZGIiLCJNb2RpZmllZE9uIjoiMjAyNS0wNi0yN1QxMjowNDoyOC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zgvczQxNTkwLTAyMy0wMTY3OC05IiwiVXJpU3RyaW5nIjoiaHR0cHM6Ly9kb2kub3JnLzEwLjEwMzgvczQxNTkwLTAyMy0wMTY3OC05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Tg2L3MxMjk0My0wMjQtMDIwNDAtOSIsIlVyaVN0cmluZyI6Imh0dHBzOi8vZG9pLm9yZy8xMC4xMTg2L3MxMjk0My0wMjQtMDIwNDAtOS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0MyIsIk1vZGlmaWVkQnkiOiJfTmllSGF1IiwiSWQiOiJlMjE4ODMzYy05OWRhLTQzNGMtYTc5OS05MzA0ODlhZmY0MzEiLCJNb2RpZmllZE9uIjoiMjAyNS0wNi0yN1QxMjowNDo0My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lBNQzExMTg4MTc2IiwiVXJpU3RyaW5nIjoiaHR0cHM6Ly93d3cubmNiaS5ubG0ubmloLmdvdi9wbWMvYXJ0aWNsZXMvUE1DMTExODgxNzY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}</w:instrText>
          </w:r>
          <w:r w:rsidR="00BA5F3C">
            <w:rPr>
              <w:rFonts w:ascii="Segoe UI" w:hAnsi="Segoe UI" w:cs="Segoe UI"/>
              <w:lang w:val="en-US"/>
            </w:rPr>
            <w:fldChar w:fldCharType="separate"/>
          </w:r>
          <w:r w:rsidR="0087553E">
            <w:rPr>
              <w:rFonts w:ascii="Segoe UI" w:hAnsi="Segoe UI" w:cs="Segoe UI"/>
              <w:lang w:val="en-US"/>
            </w:rPr>
            <w:t>(30–32)</w:t>
          </w:r>
          <w:r w:rsidR="00BA5F3C">
            <w:rPr>
              <w:rFonts w:ascii="Segoe UI" w:hAnsi="Segoe UI" w:cs="Segoe UI"/>
              <w:lang w:val="en-US"/>
            </w:rPr>
            <w:fldChar w:fldCharType="end"/>
          </w:r>
        </w:sdtContent>
      </w:sdt>
      <w:r>
        <w:rPr>
          <w:rFonts w:ascii="Segoe UI" w:hAnsi="Segoe UI" w:cs="Segoe UI"/>
          <w:lang w:val="en-US"/>
        </w:rPr>
        <w:t xml:space="preserve">, the field of immunology </w:t>
      </w:r>
      <w:r w:rsidR="00C269D4">
        <w:rPr>
          <w:rFonts w:ascii="Segoe UI" w:hAnsi="Segoe UI" w:cs="Segoe UI"/>
          <w:lang w:val="en-US"/>
        </w:rPr>
        <w:t>has only</w:t>
      </w:r>
      <w:r>
        <w:rPr>
          <w:rFonts w:ascii="Segoe UI" w:hAnsi="Segoe UI" w:cs="Segoe UI"/>
          <w:lang w:val="en-US"/>
        </w:rPr>
        <w:t xml:space="preserve"> started to take advantage of spatial information recently</w:t>
      </w:r>
      <w:r w:rsidR="00574B78">
        <w:rPr>
          <w:rFonts w:ascii="Segoe UI" w:hAnsi="Segoe UI" w:cs="Segoe UI"/>
          <w:lang w:val="en-US"/>
        </w:rPr>
        <w:t xml:space="preserve"> </w:t>
      </w:r>
      <w:sdt>
        <w:sdtPr>
          <w:rPr>
            <w:rFonts w:ascii="Segoe UI" w:hAnsi="Segoe UI" w:cs="Segoe UI"/>
            <w:lang w:val="en-US"/>
          </w:rPr>
          <w:alias w:val="To edit, see citavi.com/edit"/>
          <w:tag w:val="CitaviPlaceholder#185327cd-30a9-4013-93f9-7b281212ebae"/>
          <w:id w:val="-1847390123"/>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OGRmOGMyLTBjZTUtNDFjZi04ZWIxLWMwMzBkYmUyOTNlMiIsIlJhbmdlTGVuZ3RoIjozLCJSZWZlcmVuY2VJZCI6IjM3MzY3NjYxLTJjZWMtNDQxNC1iZTZjLTY4ZjliYTYxNWQ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hY3RiaW8uMjAyMS4xMC4wMTgiLCJVcmlTdHJpbmciOiJodHRwczovL2RvaS5vcmcvMTAuMTAxNi9qLmFjdGJpby4yMDIxLjEwLjA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To1MCIsIk1vZGlmaWVkQnkiOiJfTmllSGF1IiwiSWQiOiJiMTQ0YjdjNC1jNTk5LTQ0YTEtYTcxNC05ZjFhMjZlNmYzMGQiLCJNb2RpZmllZE9uIjoiMjAyNS0wNi0yN1QxMjowNTo1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0NjczMjI4IiwiVXJpU3RyaW5nIjoiaHR0cDovL3d3dy5uY2JpLm5sbS5uaWguZ292L3B1Ym1lZC8zNDY3MzIy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yOjA2OjAxIiwiTW9kaWZpZWRCeSI6Il9OaWVIYXUiLCJJZCI6ImU1ZDFiMGNiLWQ4NDMtNDlkMi1hMWFjLWQ3MDRiZDRmYzI3ZiIsIk1vZGlmaWVkT24iOiIyMDI1LTA2LTI3VDEyOjA2OjAx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TAuMzM4OS9maW1tdS4yMDI0LjE0ODMzNDYiLCJVcmlTdHJpbmciOiJodHRwczovL2RvaS5vcmcvMTAuMzM4OS9maW1tdS4yMDI0LjE0ODMzNDY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I6MDY6MDEiLCJNb2RpZmllZEJ5IjoiX05pZUhhdSIsIklkIjoiOWZkNDhkZTktNmRiMy00MGRhLTkwMjYtYjEwNjRlNTBiNTNiIiwiTW9kaWZpZWRPbiI6IjIwMjUtMDYtMjdUMTI6MDY6MDE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OTY4NzYyMyIsIlVyaVN0cmluZyI6Imh0dHA6Ly93d3cubmNiaS5ubG0ubmloLmdvdi9wdWJtZWQvMzk2ODc2MjM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Y6MDEiLCJNb2RpZmllZEJ5IjoiX05pZUhhdSIsIklkIjoiYzkyNWE5MzUtZDE2NC00ZjEwLThkYzUtNzAzYjZkYTliYzU4IiwiTW9kaWZpZWRPbiI6IjIwMjUtMDYtMjdUMTI6MDY6MDEiLCJQcm9qZWN0Ijp7IiRyZWYiOiI4In19XSwiT3JnYW5pemF0aW9ucyI6W10sIk90aGVyc0ludm9sdmVkIjpbXSwiUGFnZVJhbmdlIjoiPHNwPlxyXG4gIDxuPjE0ODMzNDY8L24+XHJcbiAgPGluPnRydWU8L2luPlxyXG4gIDxvcz4xNDgzMzQ2PC9vcz5cclxuICA8cHM+MTQ4MzM0NjwvcHM+XHJcbjwvc3A+XHJcbjxvcz4xNDgzMzQ2PC9vcz4iLCJQZXJpb2RpY2FsIjp7IiRpZCI6IjQ4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HJlZiI6IjI4In0seyIkaWQiOiI1NS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2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c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O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g2IiwiJHR5cGUiOiJTd2lzc0FjYWRlbWljLkNpdGF2aS5Mb2NhdGlvbiwgU3dpc3NBY2FkZW1pYy5DaXRhdmkiLCJBZGRyZXNzIjp7IiRpZCI6Ijg3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4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ODkiLCIkdHlwZSI6IlN3aXNzQWNhZGVtaWMuQ2l0YXZpLkxvY2F0aW9uLCBTd2lzc0FjYWRlbWljLkNpdGF2aSIsIkFkZHJlc3MiOnsiJGlkIjoiOTA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5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OTIiLCIkdHlwZSI6IlN3aXNzQWNhZGVtaWMuQ2l0YXZpLkxvY2F0aW9uLCBTd2lzc0FjYWRlbWljLkNpdGF2aSIsIkFkZHJlc3MiOnsiJGlkIjoiOTM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k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OTU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xMDUiLCIkdHlwZSI6IlN3aXNzQWNhZGVtaWMuQ2l0YXZpLkxvY2F0aW9uLCBTd2lzc0FjYWRlbWljLkNpdGF2aSIsIkFkZHJlc3MiOnsiJGlkIjoiMTA2IiwiJHR5cGUiOiJTd2lzc0FjYWRlbWljLkNpdGF2aS5MaW5rZWRSZXNvdXJjZSwgU3dpc3NBY2FkZW1pYy5DaXRhdmkiLCJMaW5rZWRSZXNvdXJjZVR5cGUiOjUsIk9yaWdpbmFsU3RyaW5nIjoiMTAuMTAxNi9qLmphY2kuMjAyNC4xMS4wMDEiLCJVcmlTdHJpbmciOiJodHRwczovL2RvaS5vcmcvMTAuMTAxNi9qLmphY2kuMjAyNC4xMS4wMDEiLCJMaW5rZWRSZXNvdXJjZVN0YXR1cyI6OCwiUHJvcGVydGllcyI6eyIkaWQiOiIxM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EwOCIsIiR0eXBlIjoiU3dpc3NBY2FkZW1pYy5DaXRhdmkuTG9jYXRpb24sIFN3aXNzQWNhZGVtaWMuQ2l0YXZpIiwiQWRkcmVzcyI6eyIkaWQiOiIxMDkiLCIkdHlwZSI6IlN3aXNzQWNhZGVtaWMuQ2l0YXZpLkxpbmtlZFJlc291cmNlLCBTd2lzc0FjYWRlbWljLkNpdGF2aSIsIkxpbmtlZFJlc291cmNlVHlwZSI6NSwiT3JpZ2luYWxTdHJpbmciOiIzOTUyMjY1NSIsIlVyaVN0cmluZyI6Imh0dHA6Ly93d3cubmNiaS5ubG0ubmloLmdvdi9wdWJtZWQvMzk1MjI2NTUiLCJMaW5rZWRSZXNvdXJjZVN0YXR1cyI6OCwiUHJvcGVydGllcyI6eyIkaWQiOiIx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}</w:instrText>
          </w:r>
          <w:r w:rsidR="000B1925">
            <w:rPr>
              <w:rFonts w:ascii="Segoe UI" w:hAnsi="Segoe UI" w:cs="Segoe UI"/>
              <w:lang w:val="en-US"/>
            </w:rPr>
            <w:fldChar w:fldCharType="separate"/>
          </w:r>
          <w:r w:rsidR="0087553E">
            <w:rPr>
              <w:rFonts w:ascii="Segoe UI" w:hAnsi="Segoe UI" w:cs="Segoe UI"/>
              <w:lang w:val="en-US"/>
            </w:rPr>
            <w:t>(33–36)</w:t>
          </w:r>
          <w:r w:rsidR="000B1925">
            <w:rPr>
              <w:rFonts w:ascii="Segoe UI" w:hAnsi="Segoe UI" w:cs="Segoe UI"/>
              <w:lang w:val="en-US"/>
            </w:rPr>
            <w:fldChar w:fldCharType="end"/>
          </w:r>
        </w:sdtContent>
      </w:sdt>
      <w:r w:rsidR="000B1925">
        <w:rPr>
          <w:rFonts w:ascii="Segoe UI" w:hAnsi="Segoe UI" w:cs="Segoe UI"/>
          <w:lang w:val="en-US"/>
        </w:rPr>
        <w:t xml:space="preserve">. </w:t>
      </w:r>
      <w:r w:rsidR="00C269D4">
        <w:rPr>
          <w:rFonts w:ascii="Segoe UI" w:hAnsi="Segoe UI" w:cs="Segoe UI"/>
          <w:lang w:val="en-US"/>
        </w:rPr>
        <w:t>Additionally</w:t>
      </w:r>
      <w:r w:rsidR="00FD3624" w:rsidRPr="00FD3624">
        <w:rPr>
          <w:rFonts w:ascii="Segoe UI" w:hAnsi="Segoe UI" w:cs="Segoe UI"/>
          <w:bCs/>
          <w:lang w:val="en-US"/>
        </w:rPr>
        <w:t>, limitations in imaging technologies and analysis pipelines have hindered the study of rare immune populations</w:t>
      </w:r>
      <w:r w:rsidR="00C269D4">
        <w:rPr>
          <w:rFonts w:ascii="Segoe UI" w:hAnsi="Segoe UI" w:cs="Segoe UI"/>
          <w:bCs/>
          <w:lang w:val="en-US"/>
        </w:rPr>
        <w:t xml:space="preserve"> like ILCs</w:t>
      </w:r>
      <w:r w:rsidR="00FD3624" w:rsidRPr="00FD3624">
        <w:rPr>
          <w:rFonts w:ascii="Segoe UI" w:hAnsi="Segoe UI" w:cs="Segoe UI"/>
          <w:bCs/>
          <w:lang w:val="en-US"/>
        </w:rPr>
        <w:t xml:space="preserve"> </w:t>
      </w:r>
      <w:r w:rsidR="00FD3624" w:rsidRPr="00CC7DC8">
        <w:rPr>
          <w:rFonts w:ascii="Segoe UI" w:hAnsi="Segoe UI" w:cs="Segoe UI"/>
          <w:bCs/>
          <w:i/>
          <w:lang w:val="en-US"/>
        </w:rPr>
        <w:t>in situ</w:t>
      </w:r>
      <w:r w:rsidR="00FD3624" w:rsidRPr="00FD3624">
        <w:rPr>
          <w:rFonts w:ascii="Segoe UI" w:hAnsi="Segoe UI" w:cs="Segoe UI"/>
          <w:bCs/>
          <w:lang w:val="en-US"/>
        </w:rPr>
        <w:t>.</w:t>
      </w:r>
      <w:r w:rsidR="00C269D4">
        <w:rPr>
          <w:rFonts w:ascii="Segoe UI" w:hAnsi="Segoe UI" w:cs="Segoe UI"/>
          <w:bCs/>
          <w:lang w:val="en-US"/>
        </w:rPr>
        <w:t xml:space="preserve"> Current knowledge of the spatial distribution of ILCs in mice </w:t>
      </w:r>
      <w:r w:rsidR="007C362C">
        <w:rPr>
          <w:rFonts w:ascii="Segoe UI" w:hAnsi="Segoe UI" w:cs="Segoe UI"/>
          <w:bCs/>
          <w:lang w:val="en-US"/>
        </w:rPr>
        <w:t xml:space="preserve">has </w:t>
      </w:r>
      <w:r w:rsidR="00C269D4">
        <w:rPr>
          <w:rFonts w:ascii="Segoe UI" w:hAnsi="Segoe UI" w:cs="Segoe UI"/>
          <w:bCs/>
          <w:lang w:val="en-US"/>
        </w:rPr>
        <w:t>used low-plex immunofluorescence technologies</w:t>
      </w:r>
      <w:r w:rsidR="00E32E24">
        <w:rPr>
          <w:rFonts w:ascii="Segoe UI" w:hAnsi="Segoe UI" w:cs="Segoe UI"/>
          <w:bCs/>
          <w:lang w:val="en-US"/>
        </w:rPr>
        <w:t>,</w:t>
      </w:r>
      <w:r w:rsidR="00C269D4">
        <w:rPr>
          <w:rFonts w:ascii="Segoe UI" w:hAnsi="Segoe UI" w:cs="Segoe UI"/>
          <w:bCs/>
          <w:lang w:val="en-US"/>
        </w:rPr>
        <w:t xml:space="preserve"> </w:t>
      </w:r>
      <w:r w:rsidR="001B312D">
        <w:rPr>
          <w:rFonts w:ascii="Segoe UI" w:hAnsi="Segoe UI" w:cs="Segoe UI"/>
          <w:bCs/>
          <w:lang w:val="en-US"/>
        </w:rPr>
        <w:t>ligand-receptor analysis approaches in single cell data</w:t>
      </w:r>
      <w:r w:rsidR="00E32E24">
        <w:rPr>
          <w:rFonts w:ascii="Segoe UI" w:hAnsi="Segoe UI" w:cs="Segoe UI"/>
          <w:bCs/>
          <w:lang w:val="en-US"/>
        </w:rPr>
        <w:t xml:space="preserve"> or other functional assays</w:t>
      </w:r>
      <w:r w:rsidR="000B7608">
        <w:rPr>
          <w:rFonts w:ascii="Segoe UI" w:hAnsi="Segoe UI" w:cs="Segoe UI"/>
          <w:bCs/>
          <w:lang w:val="en-US"/>
        </w:rPr>
        <w:t xml:space="preserve"> </w:t>
      </w:r>
      <w:sdt>
        <w:sdtPr>
          <w:rPr>
            <w:rFonts w:ascii="Segoe UI" w:hAnsi="Segoe UI" w:cs="Segoe UI"/>
            <w:bCs/>
            <w:lang w:val="en-US"/>
          </w:rPr>
          <w:alias w:val="To edit, see citavi.com/edit"/>
          <w:tag w:val="CitaviPlaceholder#b2f2bf3f-7898-49c2-bf4b-6f6500369c6f"/>
          <w:id w:val="1357465926"/>
          <w:placeholder>
            <w:docPart w:val="DefaultPlaceholder_-1854013440"/>
          </w:placeholder>
        </w:sdtPr>
        <w:sdtContent>
          <w:r w:rsidR="000B76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U5NmFmLTY3ZjQtNDkyOS1hYTQ3LTU1ZjNjYTNkMjBiZSIsIlJhbmdlTGVuZ3RoIjozLCJSZWZlcmVuY2VJZCI6IjIwZmYxMTNmLWZjY2QtNGJmMi05MDU3LWQ1MjcyZGIwYTFh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k2ODM3MDkiLCJVcmlTdHJpbmciOiJodHRwczovL3d3dy5uY2JpLm5sbS5uaWguZ292L3BtYy9hcnRpY2xlcy9QTUM5NjgzNzA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5OjU2IiwiTW9kaWZpZWRCeSI6Il9OaWVIYXUiLCJJZCI6ImQxOTIyYTZlLTc5M2YtNDc0Zi05Yzc0LWI5NmFhYmU1ZWM4ZCIsIk1vZGlmaWVkT24iOiIyMDI1LTA2LTI3VDExOjU5OjU2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yNi9zY2lhZHYuYWJxMTU1MSIsIlVyaVN0cmluZyI6Imh0dHBzOi8vZG9pLm9yZy8xMC4xMTI2L3NjaWFkdi5hYnExNTU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5OjU2IiwiTW9kaWZpZWRCeSI6Il9OaWVIYXUiLCJJZCI6ImVjODk4ODhjLTM4ZDctNGQ4OS04MWYxLTM4MzVlY2E1ZjEwMSIsIk1vZGlmaWVkT24iOiIyMDI1LTA2LTI3VDExOjU5OjU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0MTc1MTEiLCJVcmlTdHJpbmciOiJodHRwOi8vd3d3Lm5jYmkubmxtLm5paC5nb3YvcHVibWVkLzM2NDE3NTE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E4Mi9ibG9vZC0yMDIyLTE2NTM3NCIsIlVyaVN0cmluZyI6Imh0dHBzOi8vZG9pLm9yZy8xMC4xMTgyL2Jsb29kLTIwMjItMTY1Mzc0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5LzA0LzIwMjIiLCJEb2kiOiIxMC4xMDM4L3M0MTQ2Ny0wMjItMjk3MzQtMiIsIkVkaXRvcnMiOltdLCJFdmFsdWF0aW9uQ29tcGxleGl0eSI6MCwiRXZhbHVhdGlvblNvdXJjZVRleHRGb3JtYXQiOjAsIkdyb3VwcyI6W10sIkhhc0xhYmVsMSI6ZmFsc2UsIkhhc0xhYmVsMiI6ZmFsc2UsIktleXdvcmRzIjpbXSwiTGFuZ3VhZ2UiOiJlbmciLCJMYW5ndWFnZUNvZGUiOiJlbiIsIkxvY2F0aW9ucyI6W3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M4L3M0MTQ2Ny0wMjItMjk3MzQtMiIsIlVyaVN0cmluZyI6Imh0dHBzOi8vZG9pLm9yZy8xMC4xMDM4L3M0MTQ2Ny0wMjItMjk3MzQtMi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yLTEzVDE2OjM3OjE0IiwiTW9kaWZpZWRCeSI6Il9OaWVIYXUiLCJJZCI6ImJhNDliYjgxLTA0ZjMtNGM5Ni1hZGQ0LWZlNTQ3MmVjMzNlYyIsIk1vZGlmaWVkT24iOiIyMDIzLTEyLTEzVDE2OjM3OjE0IiwiUHJvamVjdCI6eyIkcmVmIjoiOCJ9fV0sIk51bWJlciI6IjEiLCJPcmdhbml6YXRpb25zIjpbXSwiT3RoZXJzSW52b2x2ZWQiOltdLCJQYWdlUmFuZ2UiOiI8c3A+XHJcbiAgPG4+MjAyNzwvbj5cclxuICA8aW4+dHJ1ZTwvaW4+XHJcbiAgPG9zPjIwMjc8L29zPlxyXG4gIDxwcz4yMDI3PC9wcz5cclxuPC9zcD5cclxuPG9zPjIwMjc8L29zPiIsIlBlcmlvZGljYWwiOnsiJGlkIjoiNjM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}</w:instrText>
          </w:r>
          <w:r w:rsidR="000B7608">
            <w:rPr>
              <w:rFonts w:ascii="Segoe UI" w:hAnsi="Segoe UI" w:cs="Segoe UI"/>
              <w:bCs/>
              <w:lang w:val="en-US"/>
            </w:rPr>
            <w:fldChar w:fldCharType="separate"/>
          </w:r>
          <w:r w:rsidR="0087553E">
            <w:rPr>
              <w:rFonts w:ascii="Segoe UI" w:hAnsi="Segoe UI" w:cs="Segoe UI"/>
              <w:bCs/>
              <w:lang w:val="en-US"/>
            </w:rPr>
            <w:t>(37–41)</w:t>
          </w:r>
          <w:r w:rsidR="000B7608">
            <w:rPr>
              <w:rFonts w:ascii="Segoe UI" w:hAnsi="Segoe UI" w:cs="Segoe UI"/>
              <w:bCs/>
              <w:lang w:val="en-US"/>
            </w:rPr>
            <w:fldChar w:fldCharType="end"/>
          </w:r>
        </w:sdtContent>
      </w:sdt>
      <w:r w:rsidR="000B7608">
        <w:rPr>
          <w:rFonts w:ascii="Segoe UI" w:hAnsi="Segoe UI" w:cs="Segoe UI"/>
          <w:bCs/>
          <w:lang w:val="en-US"/>
        </w:rPr>
        <w:t xml:space="preserve">. </w:t>
      </w:r>
      <w:r w:rsidR="001B312D">
        <w:rPr>
          <w:rFonts w:ascii="Segoe UI" w:hAnsi="Segoe UI" w:cs="Segoe UI"/>
          <w:bCs/>
          <w:lang w:val="en-US"/>
        </w:rPr>
        <w:t xml:space="preserve">Those approaches only enable to visualize </w:t>
      </w:r>
      <w:r w:rsidR="002954A8">
        <w:rPr>
          <w:rFonts w:ascii="Segoe UI" w:hAnsi="Segoe UI" w:cs="Segoe UI"/>
          <w:bCs/>
          <w:lang w:val="en-US"/>
        </w:rPr>
        <w:t xml:space="preserve">either </w:t>
      </w:r>
      <w:r w:rsidR="001B312D">
        <w:rPr>
          <w:rFonts w:ascii="Segoe UI" w:hAnsi="Segoe UI" w:cs="Segoe UI"/>
          <w:bCs/>
          <w:lang w:val="en-US"/>
        </w:rPr>
        <w:t>a low number of markers and with this a limited number of cell types or represent an indirect approach missing actual spatial data. Pascual-Reguant </w:t>
      </w:r>
      <w:r w:rsidR="008F50BD">
        <w:rPr>
          <w:rFonts w:ascii="Segoe UI" w:hAnsi="Segoe UI" w:cs="Segoe UI"/>
          <w:bCs/>
          <w:lang w:val="en-US"/>
        </w:rPr>
        <w:t>et al.</w:t>
      </w:r>
      <w:r w:rsidR="001B312D">
        <w:rPr>
          <w:rFonts w:ascii="Segoe UI" w:hAnsi="Segoe UI" w:cs="Segoe UI"/>
          <w:bCs/>
          <w:lang w:val="en-US"/>
        </w:rPr>
        <w:t xml:space="preserve"> have presented an in-depth analysis of human ILCs in multiple organ</w:t>
      </w:r>
      <w:r w:rsidR="002954A8">
        <w:rPr>
          <w:rFonts w:ascii="Segoe UI" w:hAnsi="Segoe UI" w:cs="Segoe UI"/>
          <w:bCs/>
          <w:lang w:val="en-US"/>
        </w:rPr>
        <w:t>s</w:t>
      </w:r>
      <w:r w:rsidR="001B312D">
        <w:rPr>
          <w:rFonts w:ascii="Segoe UI" w:hAnsi="Segoe UI" w:cs="Segoe UI"/>
          <w:bCs/>
          <w:lang w:val="en-US"/>
        </w:rPr>
        <w:t xml:space="preserve"> achieving single cell resolution and the separation of </w:t>
      </w:r>
      <w:r w:rsidR="00651639">
        <w:rPr>
          <w:rFonts w:ascii="Segoe UI" w:hAnsi="Segoe UI" w:cs="Segoe UI"/>
          <w:bCs/>
          <w:lang w:val="en-US"/>
        </w:rPr>
        <w:t>9</w:t>
      </w:r>
      <w:r w:rsidR="001B312D">
        <w:rPr>
          <w:rFonts w:ascii="Segoe UI" w:hAnsi="Segoe UI" w:cs="Segoe UI"/>
          <w:bCs/>
          <w:lang w:val="en-US"/>
        </w:rPr>
        <w:t xml:space="preserve"> different cell types gaining valuable information about </w:t>
      </w:r>
      <w:r w:rsidR="002954A8">
        <w:rPr>
          <w:rFonts w:ascii="Segoe UI" w:hAnsi="Segoe UI" w:cs="Segoe UI"/>
          <w:bCs/>
          <w:lang w:val="en-US"/>
        </w:rPr>
        <w:t xml:space="preserve">human tonsil </w:t>
      </w:r>
      <w:r w:rsidR="001B312D">
        <w:rPr>
          <w:rFonts w:ascii="Segoe UI" w:hAnsi="Segoe UI" w:cs="Segoe UI"/>
          <w:bCs/>
          <w:lang w:val="en-US"/>
        </w:rPr>
        <w:t>ILC</w:t>
      </w:r>
      <w:r w:rsidR="002954A8">
        <w:rPr>
          <w:rFonts w:ascii="Segoe UI" w:hAnsi="Segoe UI" w:cs="Segoe UI"/>
          <w:bCs/>
          <w:lang w:val="en-US"/>
        </w:rPr>
        <w:t xml:space="preserve">s localizing together with plasma cells in a fibrovascular niche sharing functional markers </w:t>
      </w:r>
      <w:r w:rsidR="002954A8">
        <w:rPr>
          <w:rFonts w:ascii="Segoe UI" w:hAnsi="Segoe UI" w:cs="Segoe UI"/>
          <w:bCs/>
          <w:lang w:val="en-US"/>
        </w:rPr>
        <w:lastRenderedPageBreak/>
        <w:t>such as IRF4</w:t>
      </w:r>
      <w:r w:rsidR="00C64C15">
        <w:rPr>
          <w:rFonts w:ascii="Segoe UI" w:hAnsi="Segoe UI" w:cs="Segoe UI"/>
          <w:bCs/>
          <w:lang w:val="en-US"/>
        </w:rPr>
        <w:t xml:space="preserve"> </w:t>
      </w:r>
      <w:sdt>
        <w:sdtPr>
          <w:rPr>
            <w:rFonts w:ascii="Segoe UI" w:hAnsi="Segoe UI" w:cs="Segoe UI"/>
            <w:bCs/>
            <w:lang w:val="en-US"/>
          </w:rPr>
          <w:alias w:val="To edit, see citavi.com/edit"/>
          <w:tag w:val="CitaviPlaceholder#6132b9d5-227d-4816-9c60-094d240743c2"/>
          <w:id w:val="-662318563"/>
          <w:placeholder>
            <w:docPart w:val="DefaultPlaceholder_-1854013440"/>
          </w:placeholder>
        </w:sdtPr>
        <w:sdtContent>
          <w:r w:rsidR="00C64C1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WM2ZWYwLTk4ZWEtNGIzNC1hOWQ5LTZkNTYyMWY2NGVjMy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YxMzJiOWQ1LTIyN2QtNDgxNi05YzYwLTA5NGQyNDA3NDNjMiIsIlRleHQiOiIoMjgpIiwiV0FJVmVyc2lvbiI6IjYuMTcuMC4wIn0=}</w:instrText>
          </w:r>
          <w:r w:rsidR="00C64C15">
            <w:rPr>
              <w:rFonts w:ascii="Segoe UI" w:hAnsi="Segoe UI" w:cs="Segoe UI"/>
              <w:bCs/>
              <w:lang w:val="en-US"/>
            </w:rPr>
            <w:fldChar w:fldCharType="separate"/>
          </w:r>
          <w:r w:rsidR="0087553E">
            <w:rPr>
              <w:rFonts w:ascii="Segoe UI" w:hAnsi="Segoe UI" w:cs="Segoe UI"/>
              <w:bCs/>
              <w:lang w:val="en-US"/>
            </w:rPr>
            <w:t>(28)</w:t>
          </w:r>
          <w:r w:rsidR="00C64C15">
            <w:rPr>
              <w:rFonts w:ascii="Segoe UI" w:hAnsi="Segoe UI" w:cs="Segoe UI"/>
              <w:bCs/>
              <w:lang w:val="en-US"/>
            </w:rPr>
            <w:fldChar w:fldCharType="end"/>
          </w:r>
        </w:sdtContent>
      </w:sdt>
      <w:r w:rsidR="00C64C15">
        <w:rPr>
          <w:rFonts w:ascii="Segoe UI" w:hAnsi="Segoe UI" w:cs="Segoe UI"/>
          <w:bCs/>
          <w:lang w:val="en-US"/>
        </w:rPr>
        <w:t xml:space="preserve">. </w:t>
      </w:r>
      <w:r w:rsidR="0082267F" w:rsidRPr="0082267F">
        <w:rPr>
          <w:rFonts w:ascii="Segoe UI" w:hAnsi="Segoe UI" w:cs="Segoe UI"/>
          <w:bCs/>
          <w:lang w:val="en-US"/>
        </w:rPr>
        <w:t>While studying ILCs in human tissues is essential for uncovering their roles in homeostasis and disease, several challenges limit mechanistic insights. Human sample collection is often constrained by clinical accessibility, and inter-individual variability can obscure specific cellular behaviors or disease-driven mechanisms. In this context, murine models provide a valuable complement: they offer controlled experimental conditions, genetic tractability, and reproducible inflammation models that enable targeted dissection of ILC function.</w:t>
      </w:r>
      <w:r w:rsidR="00670CB2" w:rsidRPr="00670CB2">
        <w:rPr>
          <w:rFonts w:ascii="Segoe UI" w:hAnsi="Segoe UI" w:cs="Segoe UI"/>
          <w:bCs/>
          <w:lang w:val="en-US"/>
        </w:rPr>
        <w:t xml:space="preserve"> </w:t>
      </w:r>
      <w:r w:rsidR="00670CB2">
        <w:rPr>
          <w:rFonts w:ascii="Segoe UI" w:hAnsi="Segoe UI" w:cs="Segoe UI"/>
          <w:bCs/>
          <w:lang w:val="en-US"/>
        </w:rPr>
        <w:t>T</w:t>
      </w:r>
      <w:r w:rsidR="00670CB2" w:rsidRPr="00FD3624">
        <w:rPr>
          <w:rFonts w:ascii="Segoe UI" w:hAnsi="Segoe UI" w:cs="Segoe UI"/>
          <w:bCs/>
          <w:lang w:val="en-US"/>
        </w:rPr>
        <w:t>he formation of localized microenvironments</w:t>
      </w:r>
      <w:r w:rsidR="00670CB2">
        <w:rPr>
          <w:rFonts w:ascii="Segoe UI" w:hAnsi="Segoe UI" w:cs="Segoe UI"/>
          <w:bCs/>
          <w:lang w:val="en-US"/>
        </w:rPr>
        <w:t xml:space="preserve"> </w:t>
      </w:r>
      <w:r w:rsidR="00670CB2" w:rsidRPr="00FD3624">
        <w:rPr>
          <w:rFonts w:ascii="Segoe UI" w:hAnsi="Segoe UI" w:cs="Segoe UI"/>
          <w:bCs/>
          <w:lang w:val="en-US"/>
        </w:rPr>
        <w:t>has</w:t>
      </w:r>
      <w:r w:rsidR="00670CB2">
        <w:rPr>
          <w:rFonts w:ascii="Segoe UI" w:hAnsi="Segoe UI" w:cs="Segoe UI"/>
          <w:bCs/>
          <w:lang w:val="en-US"/>
        </w:rPr>
        <w:t xml:space="preserve"> </w:t>
      </w:r>
      <w:r w:rsidR="00670CB2" w:rsidRPr="00FD3624">
        <w:rPr>
          <w:rFonts w:ascii="Segoe UI" w:hAnsi="Segoe UI" w:cs="Segoe UI"/>
          <w:bCs/>
          <w:lang w:val="en-US"/>
        </w:rPr>
        <w:t>received comparatively little attention</w:t>
      </w:r>
      <w:r w:rsidR="00670CB2">
        <w:rPr>
          <w:rFonts w:ascii="Segoe UI" w:hAnsi="Segoe UI" w:cs="Segoe UI"/>
          <w:bCs/>
          <w:lang w:val="en-US"/>
        </w:rPr>
        <w:t xml:space="preserve"> until recently </w:t>
      </w:r>
      <w:sdt>
        <w:sdtPr>
          <w:rPr>
            <w:rFonts w:ascii="Segoe UI" w:hAnsi="Segoe UI" w:cs="Segoe UI"/>
            <w:bCs/>
            <w:lang w:val="en-US"/>
          </w:rPr>
          <w:alias w:val="To edit, see citavi.com/edit"/>
          <w:tag w:val="CitaviPlaceholder#ff4880b6-baf9-49d8-9b7a-f6bcb8f7463f"/>
          <w:id w:val="-2094159438"/>
          <w:placeholder>
            <w:docPart w:val="F060A9D8205D4A7BB5F5E4ED552440E7"/>
          </w:placeholder>
        </w:sdtPr>
        <w:sdtContent>
          <w:r w:rsidR="00670CB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BmNTlmLTM4ZjEtNGRmYS04YmI3LWQzNWU4MGVkM2ZjOCIsIlJhbmdlTGVuZ3RoIjoz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0seyIkaWQiOiIzNCIsIiR0eXBlIjoiU3dpc3NBY2FkZW1pYy5DaXRhdmkuQ2l0YXRpb25zLldvcmRQbGFjZWhvbGRlckVudHJ5LCBTd2lzc0FjYWRlbWljLkNpdGF2aSIsIklkIjoiOGRjMjdiY2QtMDk5Yi00YThiLTkyMzctZTNjZWNlYWFlMzcwIiwiUmFuZ2VTdGFydCI6MywiUmFuZ2VMZW5ndGgiOjQsIlJlZmVyZW5jZUlkIjoiM2EzM2NkNzAtZmVjYS00ZGMyLTkyODctMDhjNDBlNWZmZTA4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cmVmIjoiMjEifV0sIkNpdGF0aW9uS2V5VXBkYXRlVHlwZSI6MCwiQ29sbGFib3JhdG9ycyI6W10sIkRhdGUyIjoiMjMvMTEvMjAyMyIsIkRvaSI6IjEwLjEwMTYvai5zZW1hcnRocml0LjIwMjMuMTUyMzE5IiwiRWRpdG9ycyI6W10sIkV2YWx1YXRpb25Db21wbGV4aXR5IjowLCJFdmFsdWF0aW9uU291cmNlVGV4dEZvcm1hdCI6MCwiR3JvdXBzIjpbXSwiSGFzTGFiZWwxIjpmYWxzZSwiSGFzTGFiZWwyIjpmYWxzZSwiS2V5d29yZHMiOltdLCJMYW5ndWFnZSI6ImVuZyIsIkxhbmd1YWdlQ29kZSI6ImVuIi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EwMTYvai5zZW1hcnRocml0LjIwMjMuMTUyMzE5IiwiVXJpU3RyaW5nIjoiaHR0cHM6Ly9kb2kub3JnLzEwLjEwMTYvai5zZW1hcnRocml0LjIwMjMuMTUyMzE5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0OjM2IiwiTW9kaWZpZWRCeSI6Il9OaWVIYXUiLCJJZCI6IjVjN2RhOTUxLTA2OWItNDE0MS04ODhiLTQzNmZmY2Q0YzgwNCIsIk1vZGlmaWVkT24iOiIyMDI1LTA2LTI3VDExOjM0OjM2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zgwNDA1MTYiLCJVcmlTdHJpbmciOiJodHRwOi8vd3d3Lm5jYmkubmxtLm5paC5nb3YvcHVibWVkLzM4MDQwNTE2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1NSIsIiR0eXBlIjoiU3dpc3NBY2FkZW1pYy5DaXRhdmkuTG9jYXRpb24sIFN3aXNzQWNhZGVtaWMuQ2l0YXZpIiwiQWRkcmVzcyI6eyIkaWQiOiI1NiIsIiR0eXBlIjoiU3dpc3NBY2FkZW1pYy5DaXRhdmkuTGlua2VkUmVzb3VyY2UsIFN3aXNzQWNhZGVtaWMuQ2l0YXZpIiwiTGlua2VkUmVzb3VyY2VUeXBlIjo1LCJPcmlnaW5hbFN0cmluZyI6IjEwLjEwMTYvai5qYWNpLjIwMjQuMTEuMDAxIiwiVXJpU3RyaW5nIjoiaHR0cHM6Ly9kb2kub3JnLzEwLjEwMTYvai5qYWNpLjIwMjQuMTEuMDAxIiwiTGlua2VkUmVzb3VyY2VTdGF0dXMiOjgsIlByb3BlcnRpZXMiOnsiJGlkIjoiN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U4IiwiJHR5cGUiOiJTd2lzc0FjYWRlbWljLkNpdGF2aS5Mb2NhdGlvbiwgU3dpc3NBY2FkZW1pYy5DaXRhdmkiLCJBZGRyZXNzIjp7IiRpZCI6IjU5IiwiJHR5cGUiOiJTd2lzc0FjYWRlbWljLkNpdGF2aS5MaW5rZWRSZXNvdXJjZSwgU3dpc3NBY2FkZW1pYy5DaXRhdmkiLCJMaW5rZWRSZXNvdXJjZVR5cGUiOjUsIk9yaWdpbmFsU3RyaW5nIjoiMzk1MjI2NTUiLCJVcmlTdHJpbmciOiJodHRwOi8vd3d3Lm5jYmkubmxtLm5paC5nb3YvcHVibWVkLzM5NTIyNjU1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}</w:instrText>
          </w:r>
          <w:r w:rsidR="00670CB2">
            <w:rPr>
              <w:rFonts w:ascii="Segoe UI" w:hAnsi="Segoe UI" w:cs="Segoe UI"/>
              <w:bCs/>
              <w:lang w:val="en-US"/>
            </w:rPr>
            <w:fldChar w:fldCharType="separate"/>
          </w:r>
          <w:r w:rsidR="0087553E">
            <w:rPr>
              <w:rFonts w:ascii="Segoe UI" w:hAnsi="Segoe UI" w:cs="Segoe UI"/>
              <w:bCs/>
              <w:lang w:val="en-US"/>
            </w:rPr>
            <w:t>(28, 42, 36)</w:t>
          </w:r>
          <w:r w:rsidR="00670CB2">
            <w:rPr>
              <w:rFonts w:ascii="Segoe UI" w:hAnsi="Segoe UI" w:cs="Segoe UI"/>
              <w:bCs/>
              <w:lang w:val="en-US"/>
            </w:rPr>
            <w:fldChar w:fldCharType="end"/>
          </w:r>
        </w:sdtContent>
      </w:sdt>
      <w:r w:rsidR="00670CB2">
        <w:rPr>
          <w:rFonts w:ascii="Segoe UI" w:hAnsi="Segoe UI" w:cs="Segoe UI"/>
          <w:bCs/>
          <w:lang w:val="en-US"/>
        </w:rPr>
        <w:t>.</w:t>
      </w:r>
      <w:r w:rsidR="00670CB2" w:rsidRPr="00FD3624">
        <w:rPr>
          <w:rFonts w:ascii="Segoe UI" w:hAnsi="Segoe UI" w:cs="Segoe UI"/>
          <w:bCs/>
          <w:lang w:val="en-US"/>
        </w:rPr>
        <w:t xml:space="preserve"> This is especially relevant at barrier surfaces such as the lungs and small intestine, where immune responses must simultaneously ensure protection against pathogens and maintain tissue homeostasis.</w:t>
      </w:r>
    </w:p>
    <w:p w14:paraId="7AF7DAB4" w14:textId="036F0CE7" w:rsidR="00F23D63" w:rsidRPr="00E7191B" w:rsidRDefault="00FD3624" w:rsidP="00992A42">
      <w:pPr>
        <w:jc w:val="both"/>
        <w:rPr>
          <w:rFonts w:ascii="Segoe UI" w:hAnsi="Segoe UI" w:cs="Segoe UI"/>
          <w:bCs/>
          <w:lang w:val="en-US"/>
        </w:rPr>
      </w:pPr>
      <w:r w:rsidRPr="00FD3624">
        <w:rPr>
          <w:rFonts w:ascii="Segoe UI" w:hAnsi="Segoe UI" w:cs="Segoe UI"/>
          <w:bCs/>
          <w:lang w:val="en-US"/>
        </w:rPr>
        <w:t xml:space="preserve">To address this, we </w:t>
      </w:r>
      <w:r w:rsidR="000C1AB7">
        <w:rPr>
          <w:rFonts w:ascii="Segoe UI" w:hAnsi="Segoe UI" w:cs="Segoe UI"/>
          <w:bCs/>
          <w:lang w:val="en-US"/>
        </w:rPr>
        <w:t xml:space="preserve">established the multiplex immunofluorescence technology </w:t>
      </w:r>
      <w:r w:rsidR="00B30AFC">
        <w:rPr>
          <w:rFonts w:ascii="Segoe UI" w:hAnsi="Segoe UI" w:cs="Segoe UI"/>
          <w:bCs/>
          <w:lang w:val="en-US"/>
        </w:rPr>
        <w:t>multi epitope ligand cartography (</w:t>
      </w:r>
      <w:r w:rsidR="000C1AB7">
        <w:rPr>
          <w:rFonts w:ascii="Segoe UI" w:hAnsi="Segoe UI" w:cs="Segoe UI"/>
          <w:bCs/>
          <w:lang w:val="en-US"/>
        </w:rPr>
        <w:t>MELC</w:t>
      </w:r>
      <w:r w:rsidR="00B30AFC">
        <w:rPr>
          <w:rFonts w:ascii="Segoe UI" w:hAnsi="Segoe UI" w:cs="Segoe UI"/>
          <w:bCs/>
          <w:lang w:val="en-US"/>
        </w:rPr>
        <w:t>)</w:t>
      </w:r>
      <w:r w:rsidR="000C1AB7">
        <w:rPr>
          <w:rFonts w:ascii="Segoe UI" w:hAnsi="Segoe UI" w:cs="Segoe UI"/>
          <w:bCs/>
          <w:lang w:val="en-US"/>
        </w:rPr>
        <w:t xml:space="preserve"> in murine lung and small intestinal samples and </w:t>
      </w:r>
      <w:r w:rsidRPr="00FD3624">
        <w:rPr>
          <w:rFonts w:ascii="Segoe UI" w:hAnsi="Segoe UI" w:cs="Segoe UI"/>
          <w:bCs/>
          <w:lang w:val="en-US"/>
        </w:rPr>
        <w:t>developed an open-source, multiplexed imaging and computational analysis workflow capable of spatially profiling multiple immune cell types</w:t>
      </w:r>
      <w:r w:rsidR="009C1138">
        <w:rPr>
          <w:rFonts w:ascii="Segoe UI" w:hAnsi="Segoe UI" w:cs="Segoe UI"/>
          <w:bCs/>
          <w:lang w:val="en-US"/>
        </w:rPr>
        <w:t xml:space="preserve"> – </w:t>
      </w:r>
      <w:r w:rsidRPr="00FD3624">
        <w:rPr>
          <w:rFonts w:ascii="Segoe UI" w:hAnsi="Segoe UI" w:cs="Segoe UI"/>
          <w:bCs/>
          <w:lang w:val="en-US"/>
        </w:rPr>
        <w:t>including</w:t>
      </w:r>
      <w:r w:rsidR="009C1138">
        <w:rPr>
          <w:rFonts w:ascii="Segoe UI" w:hAnsi="Segoe UI" w:cs="Segoe UI"/>
          <w:bCs/>
          <w:lang w:val="en-US"/>
        </w:rPr>
        <w:t xml:space="preserve"> </w:t>
      </w:r>
      <w:r w:rsidRPr="00FD3624">
        <w:rPr>
          <w:rFonts w:ascii="Segoe UI" w:hAnsi="Segoe UI" w:cs="Segoe UI"/>
          <w:bCs/>
          <w:lang w:val="en-US"/>
        </w:rPr>
        <w:t>rare subsets like ILCs</w:t>
      </w:r>
      <w:r w:rsidR="009C1138">
        <w:rPr>
          <w:rFonts w:ascii="Segoe UI" w:hAnsi="Segoe UI" w:cs="Segoe UI"/>
          <w:bCs/>
          <w:lang w:val="en-US"/>
        </w:rPr>
        <w:t xml:space="preserve"> – </w:t>
      </w:r>
      <w:r w:rsidRPr="00FD3624">
        <w:rPr>
          <w:rFonts w:ascii="Segoe UI" w:hAnsi="Segoe UI" w:cs="Segoe UI"/>
          <w:bCs/>
          <w:lang w:val="en-US"/>
        </w:rPr>
        <w:t>at</w:t>
      </w:r>
      <w:r w:rsidR="009C1138">
        <w:rPr>
          <w:rFonts w:ascii="Segoe UI" w:hAnsi="Segoe UI" w:cs="Segoe UI"/>
          <w:bCs/>
          <w:lang w:val="en-US"/>
        </w:rPr>
        <w:t xml:space="preserve"> </w:t>
      </w:r>
      <w:r w:rsidRPr="00FD3624">
        <w:rPr>
          <w:rFonts w:ascii="Segoe UI" w:hAnsi="Segoe UI" w:cs="Segoe UI"/>
          <w:bCs/>
          <w:lang w:val="en-US"/>
        </w:rPr>
        <w:t xml:space="preserve">single-cell resolution. </w:t>
      </w:r>
      <w:r w:rsidR="000C1AB7">
        <w:rPr>
          <w:rFonts w:ascii="Segoe UI" w:hAnsi="Segoe UI" w:cs="Segoe UI"/>
          <w:bCs/>
          <w:lang w:val="en-US"/>
        </w:rPr>
        <w:t xml:space="preserve">We combined the MELC technology with a systemic inflammation model based on consecutive IL-33 injections. </w:t>
      </w:r>
      <w:commentRangeStart w:id="12"/>
      <w:r w:rsidR="000C1AB7">
        <w:rPr>
          <w:rFonts w:ascii="Segoe UI" w:hAnsi="Segoe UI" w:cs="Segoe UI"/>
          <w:lang w:val="en-US"/>
        </w:rPr>
        <w:t>IL-33 is a profibrogenic cytokine associated with type 2 inflammation that is released upon tissue destruction, injury or uncontrolled cell death. IL-33 is also associated with lung fibrosis and trigger</w:t>
      </w:r>
      <w:r w:rsidR="0082267F">
        <w:rPr>
          <w:rFonts w:ascii="Segoe UI" w:hAnsi="Segoe UI" w:cs="Segoe UI"/>
          <w:lang w:val="en-US"/>
        </w:rPr>
        <w:t>s</w:t>
      </w:r>
      <w:r w:rsidR="000C1AB7">
        <w:rPr>
          <w:rFonts w:ascii="Segoe UI" w:hAnsi="Segoe UI" w:cs="Segoe UI"/>
          <w:lang w:val="en-US"/>
        </w:rPr>
        <w:t xml:space="preserve"> </w:t>
      </w:r>
      <w:r w:rsidR="00066FCE">
        <w:rPr>
          <w:rFonts w:ascii="Segoe UI" w:hAnsi="Segoe UI" w:cs="Segoe UI"/>
          <w:lang w:val="en-US"/>
        </w:rPr>
        <w:t xml:space="preserve">a quick </w:t>
      </w:r>
      <w:r w:rsidR="000C1AB7">
        <w:rPr>
          <w:rFonts w:ascii="Segoe UI" w:hAnsi="Segoe UI" w:cs="Segoe UI"/>
          <w:lang w:val="en-US"/>
        </w:rPr>
        <w:t xml:space="preserve">activation and expansion </w:t>
      </w:r>
      <w:r w:rsidR="00066FCE">
        <w:rPr>
          <w:rFonts w:ascii="Segoe UI" w:hAnsi="Segoe UI" w:cs="Segoe UI"/>
          <w:lang w:val="en-US"/>
        </w:rPr>
        <w:t xml:space="preserve">of ILC2s </w:t>
      </w:r>
      <w:r w:rsidR="000C1AB7">
        <w:rPr>
          <w:rFonts w:ascii="Segoe UI" w:hAnsi="Segoe UI" w:cs="Segoe UI"/>
          <w:lang w:val="en-US"/>
        </w:rPr>
        <w:t>in various organs (</w:t>
      </w:r>
      <w:r w:rsidR="000C1AB7" w:rsidRPr="00306129">
        <w:rPr>
          <w:rFonts w:ascii="Segoe UI" w:hAnsi="Segoe UI" w:cs="Segoe UI"/>
          <w:lang w:val="en-US"/>
        </w:rPr>
        <w:t xml:space="preserve">Li </w:t>
      </w:r>
      <w:r w:rsidR="008F50BD">
        <w:rPr>
          <w:rFonts w:ascii="Segoe UI" w:hAnsi="Segoe UI" w:cs="Segoe UI"/>
          <w:lang w:val="en-US"/>
        </w:rPr>
        <w:t>et al.</w:t>
      </w:r>
      <w:r w:rsidR="000C1AB7" w:rsidRPr="00306129">
        <w:rPr>
          <w:rFonts w:ascii="Segoe UI" w:hAnsi="Segoe UI" w:cs="Segoe UI"/>
          <w:lang w:val="en-US"/>
        </w:rPr>
        <w:t xml:space="preserve">, </w:t>
      </w:r>
      <w:proofErr w:type="spellStart"/>
      <w:r w:rsidR="000C1AB7" w:rsidRPr="003455CA">
        <w:rPr>
          <w:rFonts w:ascii="Segoe UI" w:hAnsi="Segoe UI" w:cs="Segoe UI"/>
          <w:lang w:val="en-US"/>
        </w:rPr>
        <w:t>doi</w:t>
      </w:r>
      <w:proofErr w:type="spellEnd"/>
      <w:r w:rsidR="000C1AB7" w:rsidRPr="003455CA">
        <w:rPr>
          <w:rFonts w:ascii="Segoe UI" w:hAnsi="Segoe UI" w:cs="Segoe UI"/>
          <w:lang w:val="en-US"/>
        </w:rPr>
        <w:t>: 10.1016/j.jaci.2014.05.011</w:t>
      </w:r>
      <w:r w:rsidR="000C1AB7">
        <w:rPr>
          <w:rFonts w:ascii="Segoe UI" w:hAnsi="Segoe UI" w:cs="Segoe UI"/>
          <w:lang w:val="en-US"/>
        </w:rPr>
        <w:t>)</w:t>
      </w:r>
      <w:commentRangeEnd w:id="12"/>
      <w:r w:rsidR="000C1AB7">
        <w:rPr>
          <w:rStyle w:val="Kommentarzeichen"/>
        </w:rPr>
        <w:commentReference w:id="12"/>
      </w:r>
      <w:r w:rsidR="000C1AB7">
        <w:rPr>
          <w:rFonts w:ascii="Segoe UI" w:hAnsi="Segoe UI" w:cs="Segoe UI"/>
          <w:lang w:val="en-US"/>
        </w:rPr>
        <w:t>.</w:t>
      </w:r>
      <w:r w:rsidR="00066FCE">
        <w:rPr>
          <w:rFonts w:ascii="Segoe UI" w:hAnsi="Segoe UI" w:cs="Segoe UI"/>
          <w:lang w:val="en-US"/>
        </w:rPr>
        <w:t xml:space="preserve"> </w:t>
      </w:r>
      <w:r w:rsidR="00066FCE" w:rsidRPr="00066FCE">
        <w:rPr>
          <w:rFonts w:ascii="Segoe UI" w:hAnsi="Segoe UI" w:cs="Segoe UI"/>
          <w:lang w:val="en-US"/>
        </w:rPr>
        <w:t>Most studies investigating ILCs in the context of IL-33–induced inflammation have concentrated on later stages of the immune response</w:t>
      </w:r>
      <w:r w:rsidR="000B1925">
        <w:rPr>
          <w:rFonts w:ascii="Segoe UI" w:hAnsi="Segoe UI" w:cs="Segoe UI"/>
          <w:lang w:val="en-US"/>
        </w:rPr>
        <w:t xml:space="preserve"> </w:t>
      </w:r>
      <w:sdt>
        <w:sdtPr>
          <w:rPr>
            <w:rFonts w:ascii="Segoe UI" w:hAnsi="Segoe UI" w:cs="Segoe UI"/>
            <w:lang w:val="en-US"/>
          </w:rPr>
          <w:alias w:val="To edit, see citavi.com/edit"/>
          <w:tag w:val="CitaviPlaceholder#aeaf62dc-7397-456e-81d9-36303748714c"/>
          <w:id w:val="-356659071"/>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jlkYjYwLWM0OWUtNDRlZi1iNzcwLTBjODhmZDMzOGY3OCIsIlJhbmdlTGVuZ3RoIjozLCJSZWZlcmVuY2VJZCI6IjEzMDcxMzgyLTk2MzgtNDAxYS05MDU1LWEwMjI4YTcyZDM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vMDMvMjAxMCIsIkRvaSI6IjEwLjEwMzgvbmF0dXJlMDg5MDA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UE1DMjg2MjE2NSIsIlVyaVN0cmluZyI6Imh0dHBzOi8vd3d3Lm5jYmkubmxtLm5paC5nb3YvcG1jL2FydGljbGVzL1BNQzI4NjIxNjU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jBUMDk6NTI6MzkiLCJNb2RpZmllZEJ5IjoiX05pZUhhdSIsIklkIjoiMDA2ZGM2MDAtMmQ3Ni00NzhhLWFkMzEtYzc5N2Y2Mjk5MmNmIiwiTW9kaWZpZWRPbiI6IjIwMjMtMTEtMjBUMDk6NTI6Mzk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yMDIwMDUxOCIsIlVyaVN0cmluZyI6Imh0dHA6Ly93d3cubmNiaS5ubG0ubmloLmdvdi9wdWJtZWQvMjAyMDA1MTg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jBUMDk6NTI6MzkiLCJNb2RpZmllZEJ5IjoiX05pZUhhdSIsIklkIjoiNjM1NWNmZWMtYzE5ZS00YjRjLWFlYmEtNzQwODE2MzZmOWM4IiwiTW9kaWZpZWRPbiI6IjIwMjMtMTEtMjBUMDk6NTI6Mzk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M4L25hdHVyZTA4OTAwIiwiVXJpU3RyaW5nIjoiaHR0cHM6Ly9kb2kub3JnLzEwLjEwMzgvbmF0dXJlMDg5MDA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OaGkiLCJMYXN0TmFtZSI6Ik5nbyBUaGkgUGh1b25nIiwiUHJvdGVjdGVkIjpmYWxzZSwiU2V4IjowLCJDcmVhdGVkQnkiOiJfTmllSGF1IiwiQ3JlYXRlZE9uIjoiMjAyMy0xMS0xMVQxMzo0MDoyNiIsIk1vZGlmaWVkQnkiOiJfTmllSGF1IiwiSWQiOiIwZjJiODU4NS0zMzU1LTQ0MDMtYTkyMi1mYzk3YWM3ZTFkZTgiLCJNb2RpZmllZE9uIjoiMjAyMy0xMS0xMVQxMzo0MDoyNiIsIlByb2plY3QiOnsiJHJlZiI6IjgifX0seyIkaWQiOiIzOC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zk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0MC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Qx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0Mi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0My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DQ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NDU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1N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TVUMDk6MTI6MzkiLCJNb2RpZmllZEJ5IjoiX05pZUhhdSIsIklkIjoiMmE3ZmI3MGUtNTA1Ni00YWZmLWFlMWMtMTEyN2JiODY4MWQ5IiwiTW9kaWZpZWRPbiI6IjIwMjMtMTEtMTVUMDk6MTI6Mzk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JQTUM2OTU2NjEzIiwiVXJpU3RyaW5nIjoiaHR0cHM6Ly93d3cubmNiaS5ubG0ubmloLmdvdi9wbWMvYXJ0aWNsZXMvUE1DNjk1NjYxMyIsIkxpbmtlZFJlc291cmNlU3RhdHVzIjo4LCJQcm9wZXJ0aWVzIjp7IiRpZCI6Ijg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}</w:instrText>
          </w:r>
          <w:r w:rsidR="000B1925">
            <w:rPr>
              <w:rFonts w:ascii="Segoe UI" w:hAnsi="Segoe UI" w:cs="Segoe UI"/>
              <w:lang w:val="en-US"/>
            </w:rPr>
            <w:fldChar w:fldCharType="separate"/>
          </w:r>
          <w:r w:rsidR="0087553E">
            <w:rPr>
              <w:rFonts w:ascii="Segoe UI" w:hAnsi="Segoe UI" w:cs="Segoe UI"/>
              <w:lang w:val="en-US"/>
            </w:rPr>
            <w:t>(43–45)</w:t>
          </w:r>
          <w:r w:rsidR="000B1925">
            <w:rPr>
              <w:rFonts w:ascii="Segoe UI" w:hAnsi="Segoe UI" w:cs="Segoe UI"/>
              <w:lang w:val="en-US"/>
            </w:rPr>
            <w:fldChar w:fldCharType="end"/>
          </w:r>
        </w:sdtContent>
      </w:sdt>
      <w:r w:rsidR="00066FCE" w:rsidRPr="00066FCE">
        <w:rPr>
          <w:rFonts w:ascii="Segoe UI" w:hAnsi="Segoe UI" w:cs="Segoe UI"/>
          <w:lang w:val="en-US"/>
        </w:rPr>
        <w:t xml:space="preserve">. As a result, little is known about the spatial organization and phenotypic changes of ILCs during the early phase of inflammation—particularly within the first three days. Yet ILCs are known for their ability to respond rapidly to alarmins such as IL-33 and for their strategic localization within barrier tissues. By combining </w:t>
      </w:r>
      <w:r w:rsidR="000B25ED">
        <w:rPr>
          <w:rFonts w:ascii="Segoe UI" w:hAnsi="Segoe UI" w:cs="Segoe UI"/>
          <w:lang w:val="en-US"/>
        </w:rPr>
        <w:t>MELC</w:t>
      </w:r>
      <w:r w:rsidR="00066FCE" w:rsidRPr="00066FCE">
        <w:rPr>
          <w:rFonts w:ascii="Segoe UI" w:hAnsi="Segoe UI" w:cs="Segoe UI"/>
          <w:lang w:val="en-US"/>
        </w:rPr>
        <w:t xml:space="preserve"> with a systemic IL-33 inflammation model, we are able to characterize ILC subsets, define their spatial niches, and examine both their localization and phenotypic adaptations during the earliest stages of type</w:t>
      </w:r>
      <w:r w:rsidR="000B25ED">
        <w:rPr>
          <w:rFonts w:ascii="Segoe UI" w:hAnsi="Segoe UI" w:cs="Segoe UI"/>
          <w:lang w:val="en-US"/>
        </w:rPr>
        <w:t> </w:t>
      </w:r>
      <w:r w:rsidR="00066FCE" w:rsidRPr="00066FCE">
        <w:rPr>
          <w:rFonts w:ascii="Segoe UI" w:hAnsi="Segoe UI" w:cs="Segoe UI"/>
          <w:lang w:val="en-US"/>
        </w:rPr>
        <w:t>2 inflammation.</w:t>
      </w:r>
      <w:r w:rsidR="00066FCE">
        <w:rPr>
          <w:rFonts w:ascii="Segoe UI" w:hAnsi="Segoe UI" w:cs="Segoe UI"/>
          <w:lang w:val="en-US"/>
        </w:rPr>
        <w:t xml:space="preserve"> </w:t>
      </w:r>
      <w:r w:rsidR="00E7191B">
        <w:rPr>
          <w:rFonts w:ascii="Segoe UI" w:hAnsi="Segoe UI" w:cs="Segoe UI"/>
          <w:lang w:val="en-US"/>
        </w:rPr>
        <w:t xml:space="preserve">This approach represents a </w:t>
      </w:r>
      <w:r w:rsidRPr="00FD3624">
        <w:rPr>
          <w:rFonts w:ascii="Segoe UI" w:hAnsi="Segoe UI" w:cs="Segoe UI"/>
          <w:bCs/>
          <w:lang w:val="en-US"/>
        </w:rPr>
        <w:t>systematic dissection of cellular interactions in tissue-specific niches and offers a powerful tool for studying the spatial logic of mucosal immunity.</w:t>
      </w:r>
      <w:r w:rsidR="00365257">
        <w:rPr>
          <w:rFonts w:ascii="Segoe UI" w:hAnsi="Segoe UI" w:cs="Segoe UI"/>
          <w:bCs/>
          <w:lang w:val="en-US"/>
        </w:rPr>
        <w:t xml:space="preserve"> </w:t>
      </w:r>
    </w:p>
    <w:p w14:paraId="37A40FFA" w14:textId="5240BB1C" w:rsidR="00193A11" w:rsidRPr="003B4C23" w:rsidRDefault="00193A11" w:rsidP="00193A11">
      <w:pPr>
        <w:rPr>
          <w:rFonts w:ascii="Segoe UI" w:hAnsi="Segoe UI" w:cs="Segoe UI"/>
          <w:b/>
          <w:bCs/>
          <w:lang w:val="en-US"/>
        </w:rPr>
      </w:pPr>
      <w:r w:rsidRPr="003B4C23">
        <w:rPr>
          <w:rFonts w:ascii="Segoe UI" w:hAnsi="Segoe UI" w:cs="Segoe UI"/>
          <w:b/>
          <w:bCs/>
          <w:lang w:val="en-US"/>
        </w:rPr>
        <w:t>RESULTS</w:t>
      </w:r>
    </w:p>
    <w:p w14:paraId="4358E033" w14:textId="40B71FDB" w:rsidR="00FA1623" w:rsidRPr="003B4C23" w:rsidRDefault="00992A42" w:rsidP="00FA1623">
      <w:pPr>
        <w:jc w:val="both"/>
        <w:rPr>
          <w:rFonts w:ascii="Segoe UI" w:hAnsi="Segoe UI" w:cs="Segoe UI"/>
          <w:b/>
          <w:sz w:val="25"/>
          <w:szCs w:val="25"/>
          <w:lang w:val="en-US" w:eastAsia="de-DE"/>
        </w:rPr>
      </w:pPr>
      <w:r w:rsidRPr="003B4C23">
        <w:rPr>
          <w:rFonts w:ascii="Segoe UI" w:hAnsi="Segoe UI" w:cs="Segoe UI"/>
          <w:b/>
          <w:sz w:val="25"/>
          <w:szCs w:val="25"/>
          <w:lang w:val="en-US" w:eastAsia="de-DE"/>
        </w:rPr>
        <w:t>Combining cyclic IF with a systemic inflammation model to study ILCs niches in murine lung and SI tissues</w:t>
      </w:r>
    </w:p>
    <w:p w14:paraId="3B97BE06" w14:textId="0E133E3A" w:rsidR="001E1A80" w:rsidRPr="003B4C23" w:rsidRDefault="00AB6D5E" w:rsidP="00DD333A">
      <w:pPr>
        <w:jc w:val="both"/>
        <w:rPr>
          <w:rFonts w:ascii="Segoe UI" w:hAnsi="Segoe UI" w:cs="Segoe UI"/>
          <w:lang w:val="en-US" w:eastAsia="de-DE"/>
        </w:rPr>
      </w:pPr>
      <w:r w:rsidRPr="003B4C23">
        <w:rPr>
          <w:rFonts w:ascii="Segoe UI" w:hAnsi="Segoe UI" w:cs="Segoe UI"/>
          <w:lang w:val="en-US"/>
        </w:rPr>
        <w:t xml:space="preserve">As innate immune cells, ILCs are potent sensors of changes in their microenvironment </w:t>
      </w:r>
      <w:r w:rsidR="00A038D2" w:rsidRPr="003B4C23">
        <w:rPr>
          <w:rFonts w:ascii="Segoe UI" w:hAnsi="Segoe UI" w:cs="Segoe UI"/>
          <w:lang w:val="en-US"/>
        </w:rPr>
        <w:t xml:space="preserve">and are able to shape their </w:t>
      </w:r>
      <w:r w:rsidR="009E0CC6" w:rsidRPr="003B4C23">
        <w:rPr>
          <w:rFonts w:ascii="Segoe UI" w:hAnsi="Segoe UI" w:cs="Segoe UI"/>
          <w:lang w:val="en-US"/>
        </w:rPr>
        <w:t>surroundings</w:t>
      </w:r>
      <w:r w:rsidR="00A038D2" w:rsidRPr="003B4C23">
        <w:rPr>
          <w:rFonts w:ascii="Segoe UI" w:hAnsi="Segoe UI" w:cs="Segoe UI"/>
          <w:lang w:val="en-US"/>
        </w:rPr>
        <w:t xml:space="preserve"> by the potent secretion of cytokines. This makes </w:t>
      </w:r>
      <w:r w:rsidRPr="003B4C23">
        <w:rPr>
          <w:rFonts w:ascii="Segoe UI" w:hAnsi="Segoe UI" w:cs="Segoe UI"/>
          <w:lang w:val="en-US"/>
        </w:rPr>
        <w:t xml:space="preserve">a spatial characterization of ILCs in the context of inflammation desirable. </w:t>
      </w:r>
      <w:r w:rsidR="004F7378">
        <w:rPr>
          <w:rFonts w:ascii="Segoe UI" w:hAnsi="Segoe UI" w:cs="Segoe UI"/>
          <w:lang w:val="en-US"/>
        </w:rPr>
        <w:t>To this end</w:t>
      </w:r>
      <w:r w:rsidR="00084AFE">
        <w:rPr>
          <w:rFonts w:ascii="Segoe UI" w:hAnsi="Segoe UI" w:cs="Segoe UI"/>
          <w:lang w:val="en-US"/>
        </w:rPr>
        <w:t>,</w:t>
      </w:r>
      <w:r w:rsidR="0026668D" w:rsidRPr="003B4C23">
        <w:rPr>
          <w:rFonts w:ascii="Segoe UI" w:hAnsi="Segoe UI" w:cs="Segoe UI"/>
          <w:lang w:val="en-US"/>
        </w:rPr>
        <w:t xml:space="preserve"> we decided to use the multiplex </w:t>
      </w:r>
      <w:r w:rsidR="004F7378">
        <w:rPr>
          <w:rFonts w:ascii="Segoe UI" w:hAnsi="Segoe UI" w:cs="Segoe UI"/>
          <w:lang w:val="en-US"/>
        </w:rPr>
        <w:t>immunofluorescence</w:t>
      </w:r>
      <w:r w:rsidR="004F7378" w:rsidRPr="003B4C23">
        <w:rPr>
          <w:rFonts w:ascii="Segoe UI" w:hAnsi="Segoe UI" w:cs="Segoe UI"/>
          <w:lang w:val="en-US"/>
        </w:rPr>
        <w:t xml:space="preserve"> </w:t>
      </w:r>
      <w:r w:rsidR="0026668D" w:rsidRPr="003B4C23">
        <w:rPr>
          <w:rFonts w:ascii="Segoe UI" w:hAnsi="Segoe UI" w:cs="Segoe UI"/>
          <w:lang w:val="en-US"/>
        </w:rPr>
        <w:t>technique multi epitope ligand cartography (MELC)</w:t>
      </w:r>
      <w:r w:rsidR="004F7378">
        <w:rPr>
          <w:rFonts w:ascii="Segoe UI" w:hAnsi="Segoe UI" w:cs="Segoe UI"/>
          <w:lang w:val="en-US"/>
        </w:rPr>
        <w:t xml:space="preserve"> to analyze tissues from mice </w:t>
      </w:r>
      <w:r w:rsidR="00084AFE">
        <w:rPr>
          <w:rFonts w:ascii="Segoe UI" w:hAnsi="Segoe UI" w:cs="Segoe UI"/>
          <w:lang w:val="en-US"/>
        </w:rPr>
        <w:t xml:space="preserve">in </w:t>
      </w:r>
      <w:r w:rsidR="00BF33D7">
        <w:rPr>
          <w:rFonts w:ascii="Segoe UI" w:hAnsi="Segoe UI" w:cs="Segoe UI"/>
          <w:lang w:val="en-US"/>
        </w:rPr>
        <w:t>a</w:t>
      </w:r>
      <w:r w:rsidR="004F7378">
        <w:rPr>
          <w:rFonts w:ascii="Segoe UI" w:hAnsi="Segoe UI" w:cs="Segoe UI"/>
          <w:lang w:val="en-US"/>
        </w:rPr>
        <w:t xml:space="preserve"> systemic inflammation model.</w:t>
      </w:r>
    </w:p>
    <w:p w14:paraId="02965220" w14:textId="291661BB" w:rsidR="00AB6D5E" w:rsidRPr="003B4C23" w:rsidRDefault="00761668" w:rsidP="00CD4F4D">
      <w:pPr>
        <w:jc w:val="both"/>
        <w:rPr>
          <w:rFonts w:ascii="Segoe UI" w:hAnsi="Segoe UI" w:cs="Segoe UI"/>
          <w:lang w:val="en-US" w:eastAsia="de-DE"/>
        </w:rPr>
      </w:pPr>
      <w:r w:rsidRPr="003B4C23">
        <w:rPr>
          <w:rFonts w:ascii="Segoe UI" w:hAnsi="Segoe UI" w:cs="Segoe UI"/>
          <w:lang w:val="en-US" w:eastAsia="de-DE"/>
        </w:rPr>
        <w:t>First, we designed a</w:t>
      </w:r>
      <w:r w:rsidR="005E3875" w:rsidRPr="003B4C23">
        <w:rPr>
          <w:rFonts w:ascii="Segoe UI" w:hAnsi="Segoe UI" w:cs="Segoe UI"/>
          <w:lang w:val="en-US" w:eastAsia="de-DE"/>
        </w:rPr>
        <w:t>n antibody</w:t>
      </w:r>
      <w:r w:rsidRPr="003B4C23">
        <w:rPr>
          <w:rFonts w:ascii="Segoe UI" w:hAnsi="Segoe UI" w:cs="Segoe UI"/>
          <w:lang w:val="en-US" w:eastAsia="de-DE"/>
        </w:rPr>
        <w:t xml:space="preserve"> panel </w:t>
      </w:r>
      <w:r w:rsidR="005E3875" w:rsidRPr="003B4C23">
        <w:rPr>
          <w:rFonts w:ascii="Segoe UI" w:hAnsi="Segoe UI" w:cs="Segoe UI"/>
          <w:lang w:val="en-US" w:eastAsia="de-DE"/>
        </w:rPr>
        <w:t>for MELC with the aim of identifying ILC</w:t>
      </w:r>
      <w:r w:rsidR="00630F1E" w:rsidRPr="003B4C23">
        <w:rPr>
          <w:rFonts w:ascii="Segoe UI" w:hAnsi="Segoe UI" w:cs="Segoe UI"/>
          <w:lang w:val="en-US" w:eastAsia="de-DE"/>
        </w:rPr>
        <w:t>s, their</w:t>
      </w:r>
      <w:r w:rsidR="005E3875" w:rsidRPr="003B4C23">
        <w:rPr>
          <w:rFonts w:ascii="Segoe UI" w:hAnsi="Segoe UI" w:cs="Segoe UI"/>
          <w:lang w:val="en-US" w:eastAsia="de-DE"/>
        </w:rPr>
        <w:t xml:space="preserve"> subtypes, as well as other immune and non-immune cell types that </w:t>
      </w:r>
      <w:r w:rsidR="0026668D" w:rsidRPr="003B4C23">
        <w:rPr>
          <w:rFonts w:ascii="Segoe UI" w:hAnsi="Segoe UI" w:cs="Segoe UI"/>
          <w:lang w:val="en-US" w:eastAsia="de-DE"/>
        </w:rPr>
        <w:t>would enable subsequent</w:t>
      </w:r>
      <w:r w:rsidR="005E3875" w:rsidRPr="003B4C23">
        <w:rPr>
          <w:rFonts w:ascii="Segoe UI" w:hAnsi="Segoe UI" w:cs="Segoe UI"/>
          <w:lang w:val="en-US" w:eastAsia="de-DE"/>
        </w:rPr>
        <w:t xml:space="preserve"> spatial neighborhood analysis of ILCs</w:t>
      </w:r>
      <w:r w:rsidR="003159A2" w:rsidRPr="003B4C23">
        <w:rPr>
          <w:rFonts w:ascii="Segoe UI" w:hAnsi="Segoe UI" w:cs="Segoe UI"/>
          <w:lang w:val="en-US" w:eastAsia="de-DE"/>
        </w:rPr>
        <w:t xml:space="preserve"> (Fig. 1A)</w:t>
      </w:r>
      <w:r w:rsidR="005E3875" w:rsidRPr="003B4C23">
        <w:rPr>
          <w:rFonts w:ascii="Segoe UI" w:hAnsi="Segoe UI" w:cs="Segoe UI"/>
          <w:lang w:val="en-US" w:eastAsia="de-DE"/>
        </w:rPr>
        <w:t>. A</w:t>
      </w:r>
      <w:r w:rsidR="00630F1E" w:rsidRPr="003B4C23">
        <w:rPr>
          <w:rFonts w:ascii="Segoe UI" w:hAnsi="Segoe UI" w:cs="Segoe UI"/>
          <w:lang w:val="en-US" w:eastAsia="de-DE"/>
        </w:rPr>
        <w:t>s</w:t>
      </w:r>
      <w:r w:rsidR="005E3875" w:rsidRPr="003B4C23">
        <w:rPr>
          <w:rFonts w:ascii="Segoe UI" w:hAnsi="Segoe UI" w:cs="Segoe UI"/>
          <w:lang w:val="en-US" w:eastAsia="de-DE"/>
        </w:rPr>
        <w:t xml:space="preserve"> general inclusion markers</w:t>
      </w:r>
      <w:r w:rsidR="0026668D" w:rsidRPr="003B4C23">
        <w:rPr>
          <w:rFonts w:ascii="Segoe UI" w:hAnsi="Segoe UI" w:cs="Segoe UI"/>
          <w:lang w:val="en-US" w:eastAsia="de-DE"/>
        </w:rPr>
        <w:t xml:space="preserve"> for ILCs</w:t>
      </w:r>
      <w:r w:rsidR="00630F1E" w:rsidRPr="003B4C23">
        <w:rPr>
          <w:rFonts w:ascii="Segoe UI" w:hAnsi="Segoe UI" w:cs="Segoe UI"/>
          <w:lang w:val="en-US" w:eastAsia="de-DE"/>
        </w:rPr>
        <w:t xml:space="preserve">, we established CD127 and CD90.2. The </w:t>
      </w:r>
      <w:r w:rsidR="005E3875" w:rsidRPr="003B4C23">
        <w:rPr>
          <w:rFonts w:ascii="Segoe UI" w:hAnsi="Segoe UI" w:cs="Segoe UI"/>
          <w:lang w:val="en-US" w:eastAsia="de-DE"/>
        </w:rPr>
        <w:t xml:space="preserve">ILC signature transcription factors TBET, GATA3, and </w:t>
      </w:r>
      <w:r w:rsidR="00630F1E" w:rsidRPr="003B4C23">
        <w:rPr>
          <w:rFonts w:ascii="Segoe UI" w:hAnsi="Segoe UI" w:cs="Segoe UI"/>
          <w:lang w:val="en-US" w:eastAsia="de-DE"/>
        </w:rPr>
        <w:t>RORγt</w:t>
      </w:r>
      <w:r w:rsidR="005E3875" w:rsidRPr="003B4C23">
        <w:rPr>
          <w:rFonts w:ascii="Segoe UI" w:hAnsi="Segoe UI" w:cs="Segoe UI"/>
          <w:lang w:val="en-US" w:eastAsia="de-DE"/>
        </w:rPr>
        <w:t>, as well as the NK cell transcription factor EOMES</w:t>
      </w:r>
      <w:r w:rsidR="00630F1E" w:rsidRPr="003B4C23">
        <w:rPr>
          <w:rFonts w:ascii="Segoe UI" w:hAnsi="Segoe UI" w:cs="Segoe UI"/>
          <w:lang w:val="en-US" w:eastAsia="de-DE"/>
        </w:rPr>
        <w:t xml:space="preserve"> </w:t>
      </w:r>
      <w:r w:rsidR="0026668D" w:rsidRPr="003B4C23">
        <w:rPr>
          <w:rFonts w:ascii="Segoe UI" w:hAnsi="Segoe UI" w:cs="Segoe UI"/>
          <w:lang w:val="en-US" w:eastAsia="de-DE"/>
        </w:rPr>
        <w:t>were</w:t>
      </w:r>
      <w:r w:rsidR="00630F1E" w:rsidRPr="003B4C23">
        <w:rPr>
          <w:rFonts w:ascii="Segoe UI" w:hAnsi="Segoe UI" w:cs="Segoe UI"/>
          <w:lang w:val="en-US" w:eastAsia="de-DE"/>
        </w:rPr>
        <w:t xml:space="preserve"> included to differentiate between ILC1s, ILC2s, ILC3s, and NK cells, respectively</w:t>
      </w:r>
      <w:r w:rsidR="005E3875" w:rsidRPr="003B4C23">
        <w:rPr>
          <w:rFonts w:ascii="Segoe UI" w:hAnsi="Segoe UI" w:cs="Segoe UI"/>
          <w:lang w:val="en-US" w:eastAsia="de-DE"/>
        </w:rPr>
        <w:t xml:space="preserve">. Although we tested various GATA3 antibodies, the resulting </w:t>
      </w:r>
      <w:r w:rsidR="005E3875" w:rsidRPr="003B4C23">
        <w:rPr>
          <w:rFonts w:ascii="Segoe UI" w:hAnsi="Segoe UI" w:cs="Segoe UI"/>
          <w:lang w:val="en-US" w:eastAsia="de-DE"/>
        </w:rPr>
        <w:lastRenderedPageBreak/>
        <w:t xml:space="preserve">staining was either weak or unreliable. ILC2s are described </w:t>
      </w:r>
      <w:r w:rsidR="00630F1E" w:rsidRPr="003B4C23">
        <w:rPr>
          <w:rFonts w:ascii="Segoe UI" w:hAnsi="Segoe UI" w:cs="Segoe UI"/>
          <w:lang w:val="en-US" w:eastAsia="de-DE"/>
        </w:rPr>
        <w:t>as</w:t>
      </w:r>
      <w:r w:rsidR="005E3875" w:rsidRPr="003B4C23">
        <w:rPr>
          <w:rFonts w:ascii="Segoe UI" w:hAnsi="Segoe UI" w:cs="Segoe UI"/>
          <w:lang w:val="en-US" w:eastAsia="de-DE"/>
        </w:rPr>
        <w:t xml:space="preserve"> the predominant ILC subtype in murine lung</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08dde6a0-1a20-4ca2-af9b-e741d19ecb61"/>
          <w:id w:val="1274367660"/>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GZkYTdjLTYzNTYtNDg0NC05Yzk3LTBiNTAxOTQwN2E5YiIsIlJhbmdlTGVuZ3RoIjo0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XSwiRm9ybWF0dGVkVGV4dCI6eyIkaWQiOiIzMiIsIkNvdW50IjoxLCJUZXh0VW5pdHMiOlt7IiRpZCI6IjMzIiwiRm9udFN0eWxlIjp7IiRpZCI6IjM0IiwiTmV1dHJhbCI6dHJ1ZX0sIlJlYWRpbmdPcmRlciI6MSwiVGV4dCI6Iig0NikifV19LCJUYWciOiJDaXRhdmlQbGFjZWhvbGRlciMwOGRkZTZhMC0xYTIwLTRjYTItYWY5Yi1lNzQxZDE5ZWNiNjEiLCJUZXh0IjoiKDQ2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w:t>
          </w:r>
          <w:r w:rsidR="006A2870">
            <w:rPr>
              <w:rFonts w:ascii="Segoe UI" w:hAnsi="Segoe UI" w:cs="Segoe UI"/>
              <w:lang w:val="en-US" w:eastAsia="de-DE"/>
            </w:rPr>
            <w:fldChar w:fldCharType="end"/>
          </w:r>
        </w:sdtContent>
      </w:sdt>
      <w:r w:rsidR="00BF33D7">
        <w:rPr>
          <w:rFonts w:ascii="Segoe UI" w:hAnsi="Segoe UI" w:cs="Segoe UI"/>
          <w:lang w:val="en-US" w:eastAsia="de-DE"/>
        </w:rPr>
        <w:t xml:space="preserve"> therefore</w:t>
      </w:r>
      <w:r w:rsidR="00630F1E" w:rsidRPr="003B4C23">
        <w:rPr>
          <w:rFonts w:ascii="Segoe UI" w:hAnsi="Segoe UI" w:cs="Segoe UI"/>
          <w:lang w:val="en-US" w:eastAsia="de-DE"/>
        </w:rPr>
        <w:t xml:space="preserve"> it is important to include GATA3 in the panel</w:t>
      </w:r>
      <w:r w:rsidR="005E3875" w:rsidRPr="003B4C23">
        <w:rPr>
          <w:rFonts w:ascii="Segoe UI" w:hAnsi="Segoe UI" w:cs="Segoe UI"/>
          <w:lang w:val="en-US" w:eastAsia="de-DE"/>
        </w:rPr>
        <w:t>, we decided to use a GATA3eGFP reporter mouse strain. Combining the GATA3eGFP reporter with an anti-GFP antibody resulted in reliable staining of GATA3 in murine lung and intestinal tissues. Additionally, we established other markers</w:t>
      </w:r>
      <w:r w:rsidR="00630F1E" w:rsidRPr="003B4C23">
        <w:rPr>
          <w:rFonts w:ascii="Segoe UI" w:hAnsi="Segoe UI" w:cs="Segoe UI"/>
          <w:lang w:val="en-US" w:eastAsia="de-DE"/>
        </w:rPr>
        <w:t xml:space="preserve"> that have been previously described in the context of ILC biology</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20693c8-ed43-423e-8435-e31d99716daa"/>
          <w:id w:val="-1710640695"/>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FlMGZkLWJmMDYtNDIxNC1hMmM1LWQxZjQ2ZTdlZmU5MSIsIlJhbmdlTGVuZ3RoIjo0LCJSZWZlcmVuY2VJZCI6ImM4YjFkZjhlLTAzMmItNDM1Yy1hMzJhLTdjNmFkNWQxZDZk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i8yMDExIiwiRG9pIjoiMTAuNDA0OS9qaW1tdW5vbC4xMTAyODMy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QwNDkvamltbXVub2wuMTEwMjgzMiIsIlVyaVN0cmluZyI6Imh0dHBzOi8vZG9pLm9yZy8xMC40MDQ5L2ppbW11bm9sLjExMDI4Mz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jVUMDg6MzM6MjQiLCJNb2RpZmllZEJ5IjoiX05pZUhhdSIsIklkIjoiZTY2YTE4N2QtOWQxZS00Zjg4LTllYjQtNGI2MGM2YzE0M2YzIiwiTW9kaWZpZWRPbiI6IjIwMjMtMDgtMjVUMDg6MzM6MjQ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IyMjE5ODk0OCIsIlVyaVN0cmluZyI6Imh0dHA6Ly93d3cubmNiaS5ubG0ubmloLmdvdi9wdWJtZWQvMjIxOTg5ND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jVUMDg6MzM6MjQiLCJNb2RpZmllZEJ5IjoiX05pZUhhdSIsIklkIjoiOWJhMzUzMjUtMjc2MC00YmM3LThiMjYtN2UzOTkxMzc5NjQxIiwiTW9kaWZpZWRPbiI6IjIwMjMtMDgtMjVUMDg6MzM6MjQ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zMjYyODc3IiwiVXJpU3RyaW5nIjoiaHR0cHM6Ly93d3cubmNiaS5ubG0ubmloLmdvdi9wbWMvYXJ0aWNsZXMvUE1DMzI2Mjg3N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0NykifV19LCJUYWciOiJDaXRhdmlQbGFjZWhvbGRlciMyMjA2OTNjOC1lZDQzLTQyM2UtODQzNS1lMzFkOTk3MTZkYWEiLCJUZXh0IjoiKDQ3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(47)</w:t>
          </w:r>
          <w:r w:rsidR="006A2870">
            <w:rPr>
              <w:rFonts w:ascii="Segoe UI" w:hAnsi="Segoe UI" w:cs="Segoe UI"/>
              <w:lang w:val="en-US" w:eastAsia="de-DE"/>
            </w:rPr>
            <w:fldChar w:fldCharType="end"/>
          </w:r>
        </w:sdtContent>
      </w:sdt>
      <w:r w:rsidR="005E3875" w:rsidRPr="003B4C23">
        <w:rPr>
          <w:rFonts w:ascii="Segoe UI" w:hAnsi="Segoe UI" w:cs="Segoe UI"/>
          <w:lang w:val="en-US" w:eastAsia="de-DE"/>
        </w:rPr>
        <w:t xml:space="preserve">, </w:t>
      </w:r>
      <w:r w:rsidR="00084AFE">
        <w:rPr>
          <w:rFonts w:ascii="Segoe UI" w:hAnsi="Segoe UI" w:cs="Segoe UI"/>
          <w:lang w:val="en-US" w:eastAsia="de-DE"/>
        </w:rPr>
        <w:t xml:space="preserve">as well as markers for immune and nonimmune cells summarized in table 1. </w:t>
      </w:r>
      <w:r w:rsidR="00CD4F4D" w:rsidRPr="003B4C23">
        <w:rPr>
          <w:rFonts w:ascii="Segoe UI" w:hAnsi="Segoe UI" w:cs="Segoe UI"/>
          <w:lang w:val="en-US" w:eastAsia="de-DE"/>
        </w:rPr>
        <w:t xml:space="preserve">Nuclei markers were included in the panel, so that DAPI was stained in the first cycle of MELC, while </w:t>
      </w:r>
      <w:proofErr w:type="spellStart"/>
      <w:r w:rsidR="00CD4F4D" w:rsidRPr="003B4C23">
        <w:rPr>
          <w:rFonts w:ascii="Segoe UI" w:hAnsi="Segoe UI" w:cs="Segoe UI"/>
          <w:lang w:val="en-US" w:eastAsia="de-DE"/>
        </w:rPr>
        <w:t>Sytox</w:t>
      </w:r>
      <w:proofErr w:type="spellEnd"/>
      <w:r w:rsidR="00CD4F4D" w:rsidRPr="003B4C23">
        <w:rPr>
          <w:rFonts w:ascii="Segoe UI" w:hAnsi="Segoe UI" w:cs="Segoe UI"/>
          <w:lang w:val="en-US" w:eastAsia="de-DE"/>
        </w:rPr>
        <w:t xml:space="preserve"> Green was stained in the last round of acquisition, and hence, could be used to evaluate tissue </w:t>
      </w:r>
      <w:r w:rsidR="003159A2" w:rsidRPr="003B4C23">
        <w:rPr>
          <w:rFonts w:ascii="Segoe UI" w:hAnsi="Segoe UI" w:cs="Segoe UI"/>
          <w:lang w:val="en-US" w:eastAsia="de-DE"/>
        </w:rPr>
        <w:t xml:space="preserve">quality and </w:t>
      </w:r>
      <w:r w:rsidR="00CD4F4D" w:rsidRPr="003B4C23">
        <w:rPr>
          <w:rFonts w:ascii="Segoe UI" w:hAnsi="Segoe UI" w:cs="Segoe UI"/>
          <w:lang w:val="en-US" w:eastAsia="de-DE"/>
        </w:rPr>
        <w:t>integrity</w:t>
      </w:r>
      <w:r w:rsidR="003159A2" w:rsidRPr="003B4C23">
        <w:rPr>
          <w:rFonts w:ascii="Segoe UI" w:hAnsi="Segoe UI" w:cs="Segoe UI"/>
          <w:lang w:val="en-US" w:eastAsia="de-DE"/>
        </w:rPr>
        <w:t xml:space="preserve"> of each experiment</w:t>
      </w:r>
      <w:r w:rsidR="00CD4F4D" w:rsidRPr="003B4C23">
        <w:rPr>
          <w:rFonts w:ascii="Segoe UI" w:hAnsi="Segoe UI" w:cs="Segoe UI"/>
          <w:lang w:val="en-US" w:eastAsia="de-DE"/>
        </w:rPr>
        <w:t xml:space="preserve">. </w:t>
      </w:r>
    </w:p>
    <w:p w14:paraId="6D9BCFDC" w14:textId="01F6A98E" w:rsidR="00761668" w:rsidRPr="003B4C23" w:rsidRDefault="002768A6" w:rsidP="00CD4F4D">
      <w:pPr>
        <w:jc w:val="both"/>
        <w:rPr>
          <w:rFonts w:ascii="Segoe UI" w:hAnsi="Segoe UI" w:cs="Segoe UI"/>
          <w:lang w:val="en-US" w:eastAsia="de-DE"/>
        </w:rPr>
      </w:pPr>
      <w:r w:rsidRPr="003B4C23">
        <w:rPr>
          <w:rFonts w:ascii="Segoe UI" w:hAnsi="Segoe UI" w:cs="Segoe UI"/>
          <w:lang w:val="en-US" w:eastAsia="de-DE"/>
        </w:rPr>
        <w:t>As ILCs only constitute around 0.15</w:t>
      </w:r>
      <w:r w:rsidR="006A2870">
        <w:rPr>
          <w:rFonts w:ascii="Segoe UI" w:hAnsi="Segoe UI" w:cs="Segoe UI"/>
          <w:lang w:val="en-US" w:eastAsia="de-DE"/>
        </w:rPr>
        <w:t xml:space="preserve"> to 1</w:t>
      </w:r>
      <w:r w:rsidRPr="003B4C23">
        <w:rPr>
          <w:rFonts w:ascii="Segoe UI" w:hAnsi="Segoe UI" w:cs="Segoe UI"/>
          <w:lang w:val="en-US" w:eastAsia="de-DE"/>
        </w:rPr>
        <w:t xml:space="preserve"> % of the immune cell compartment in murine lung </w:t>
      </w:r>
      <w:sdt>
        <w:sdtPr>
          <w:rPr>
            <w:rFonts w:ascii="Segoe UI" w:hAnsi="Segoe UI" w:cs="Segoe UI"/>
            <w:lang w:val="en-US" w:eastAsia="de-DE"/>
          </w:rPr>
          <w:alias w:val="To edit, see citavi.com/edit"/>
          <w:tag w:val="CitaviPlaceholder#9dd31c23-a005-4e0e-8c03-3cd11010dac4"/>
          <w:id w:val="-232015896"/>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Mjg2MzVkLTczOTktNDI2MS1iZjQ3LThhNDk1MDlhZTZiNiIsIlJhbmdlTGVuZ3RoIjoz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LHsiJGlkIjoiMzIiLCIkdHlwZSI6IlN3aXNzQWNhZGVtaWMuQ2l0YXZpLkNpdGF0aW9ucy5Xb3JkUGxhY2Vob2xkZXJFbnRyeSwgU3dpc3NBY2FkZW1pYy5DaXRhdmkiLCJJZCI6IjY1ZTcwNDRlLWE3N2YtNDIyMC05M2VlLTk2MGNmY2NmMjAzMCIsIlJhbmdlU3RhcnQiOjMsIlJhbmdlTGVuZ3RoIjo1LCJSZWZlcmVuY2VJZCI6ImZmY2FhMTM5LWIyNGUtNDg0Zi05NzVjLWU3ZTI0Y2I5MWU0Zi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Nb25hIiwiTGFzdE5hbWUiOiJTYWRlZ2hhbHZhZCIsIlByb3RlY3RlZCI6ZmFsc2UsIlNleCI6MCwiQ3JlYXRlZEJ5IjoiX05pZUhhdSIsIkNyZWF0ZWRPbiI6IjIwMjMtMTItMTVUMTM6MzI6MDgiLCJNb2RpZmllZEJ5IjoiX05pZUhhdSIsIklkIjoiMTExNjAxMmUtNjZkYy00NzQzLTk0ZmQtNjdmMjFlZTBkNzIwIiwiTW9kaWZpZWRPbiI6IjIwMjMtMTItMTVUMTM6MzI6MDgiLCJQcm9qZWN0Ijp7IiRyZWYiOiI4In19LHsiJGlkIjoiMzg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zk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Qw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NDE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QzIiwiJHR5cGUiOiJTd2lzc0FjYWRlbWljLkNpdGF2aS5Mb2NhdGlvbiwgU3dpc3NBY2FkZW1pYy5DaXRhdmkiLCJBZGRyZXNzIjp7IiRpZCI6IjQ0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0NiIsIiR0eXBlIjoiU3dpc3NBY2FkZW1pYy5DaXRhdmkuTG9jYXRpb24sIFN3aXNzQWNhZGVtaWMuQ2l0YXZpIiwiQWRkcmVzcyI6eyIkaWQiOiI0Ny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1M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NTMiLCJDb3VudCI6MSwiVGV4dFVuaXRzIjpbeyIkaWQiOiI1NCIsIkZvbnRTdHlsZSI6eyIkaWQiOiI1NSIsIk5ldXRyYWwiOnRydWV9LCJSZWFkaW5nT3JkZXIiOjEsIlRleHQiOiIoNDYsIDQ4KSJ9XX0sIlRhZyI6IkNpdGF2aVBsYWNlaG9sZGVyIzlkZDMxYzIzLWEwMDUtNGUwZS04YzAzLTNjZDExMDEwZGFjNCIsIlRleHQiOiIoNDYsIDQ4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(46, 48)</w:t>
          </w:r>
          <w:r w:rsidR="006A2870">
            <w:rPr>
              <w:rFonts w:ascii="Segoe UI" w:hAnsi="Segoe UI" w:cs="Segoe UI"/>
              <w:lang w:val="en-US" w:eastAsia="de-DE"/>
            </w:rPr>
            <w:fldChar w:fldCharType="end"/>
          </w:r>
        </w:sdtContent>
      </w:sdt>
      <w:r w:rsidR="006A2870">
        <w:rPr>
          <w:rFonts w:ascii="Segoe UI" w:hAnsi="Segoe UI" w:cs="Segoe UI"/>
          <w:lang w:val="en-US" w:eastAsia="de-DE"/>
        </w:rPr>
        <w:t xml:space="preserve"> </w:t>
      </w:r>
      <w:r w:rsidRPr="003B4C23">
        <w:rPr>
          <w:rFonts w:ascii="Segoe UI" w:hAnsi="Segoe UI" w:cs="Segoe UI"/>
          <w:lang w:val="en-US" w:eastAsia="de-DE"/>
        </w:rPr>
        <w:t xml:space="preserve">and as we were not only interested in the spatial distribution of ILCs under </w:t>
      </w:r>
      <w:r w:rsidR="0036367F">
        <w:rPr>
          <w:rFonts w:ascii="Segoe UI" w:hAnsi="Segoe UI" w:cs="Segoe UI"/>
          <w:lang w:val="en-US" w:eastAsia="de-DE"/>
        </w:rPr>
        <w:t>homeostatic</w:t>
      </w:r>
      <w:r w:rsidRPr="003B4C23">
        <w:rPr>
          <w:rFonts w:ascii="Segoe UI" w:hAnsi="Segoe UI" w:cs="Segoe UI"/>
          <w:lang w:val="en-US" w:eastAsia="de-DE"/>
        </w:rPr>
        <w:t xml:space="preserve"> conditions, but also if and how a potential ILC niche is influenced by inflammatory stimul</w:t>
      </w:r>
      <w:r w:rsidR="004D1BAC">
        <w:rPr>
          <w:rFonts w:ascii="Segoe UI" w:hAnsi="Segoe UI" w:cs="Segoe UI"/>
          <w:lang w:val="en-US" w:eastAsia="de-DE"/>
        </w:rPr>
        <w:t>i</w:t>
      </w:r>
      <w:r w:rsidRPr="003B4C23">
        <w:rPr>
          <w:rFonts w:ascii="Segoe UI" w:hAnsi="Segoe UI" w:cs="Segoe UI"/>
          <w:lang w:val="en-US" w:eastAsia="de-DE"/>
        </w:rPr>
        <w:t xml:space="preserve">, we decided to combine MELC with a systemic inflammation model based on consecutive IL-33 </w:t>
      </w:r>
      <w:proofErr w:type="spellStart"/>
      <w:r w:rsidRPr="003B4C23">
        <w:rPr>
          <w:rFonts w:ascii="Segoe UI" w:hAnsi="Segoe UI" w:cs="Segoe UI"/>
          <w:lang w:val="en-US" w:eastAsia="de-DE"/>
        </w:rPr>
        <w:t>i.p.</w:t>
      </w:r>
      <w:proofErr w:type="spellEnd"/>
      <w:r w:rsidRPr="003B4C23">
        <w:rPr>
          <w:rFonts w:ascii="Segoe UI" w:hAnsi="Segoe UI" w:cs="Segoe UI"/>
          <w:lang w:val="en-US" w:eastAsia="de-DE"/>
        </w:rPr>
        <w:t xml:space="preserve"> injections</w:t>
      </w:r>
      <w:r w:rsidR="00BC6B54" w:rsidRPr="003B4C23">
        <w:rPr>
          <w:rFonts w:ascii="Segoe UI" w:hAnsi="Segoe UI" w:cs="Segoe UI"/>
          <w:lang w:val="en-US" w:eastAsia="de-DE"/>
        </w:rPr>
        <w:t xml:space="preserve"> that has been described to trigger a strong type 2 response in various organs and activate ST2</w:t>
      </w:r>
      <w:r w:rsidR="00BC6B54" w:rsidRPr="003B4C23">
        <w:rPr>
          <w:rFonts w:ascii="Segoe UI" w:hAnsi="Segoe UI" w:cs="Segoe UI"/>
          <w:vertAlign w:val="superscript"/>
          <w:lang w:val="en-US" w:eastAsia="de-DE"/>
        </w:rPr>
        <w:t>+</w:t>
      </w:r>
      <w:r w:rsidR="00BC6B54" w:rsidRPr="003B4C23">
        <w:rPr>
          <w:rFonts w:ascii="Segoe UI" w:hAnsi="Segoe UI" w:cs="Segoe UI"/>
          <w:lang w:val="en-US" w:eastAsia="de-DE"/>
        </w:rPr>
        <w:t xml:space="preserve"> ILC2s (REF)</w:t>
      </w:r>
      <w:r w:rsidRPr="003B4C23">
        <w:rPr>
          <w:rFonts w:ascii="Segoe UI" w:hAnsi="Segoe UI" w:cs="Segoe UI"/>
          <w:lang w:val="en-US" w:eastAsia="de-DE"/>
        </w:rPr>
        <w:t xml:space="preserve">. </w:t>
      </w:r>
      <w:r w:rsidR="000C0F19" w:rsidRPr="003B4C23">
        <w:rPr>
          <w:rFonts w:ascii="Segoe UI" w:hAnsi="Segoe UI" w:cs="Segoe UI"/>
          <w:lang w:val="en-US" w:eastAsia="de-DE"/>
        </w:rPr>
        <w:t>In preliminary experiments, we acquired a small MELC dataset of murine lung samples 3, 6, and 28 days after IL-33 application</w:t>
      </w:r>
      <w:r w:rsidR="00BC6B54" w:rsidRPr="003B4C23">
        <w:rPr>
          <w:rFonts w:ascii="Segoe UI" w:hAnsi="Segoe UI" w:cs="Segoe UI"/>
          <w:lang w:val="en-US" w:eastAsia="de-DE"/>
        </w:rPr>
        <w:t xml:space="preserve"> and saw a high increase in ILC2s at day 3 of IL-33 application (data not shown)</w:t>
      </w:r>
      <w:r w:rsidR="000C0F19" w:rsidRPr="003B4C23">
        <w:rPr>
          <w:rFonts w:ascii="Segoe UI" w:hAnsi="Segoe UI" w:cs="Segoe UI"/>
          <w:lang w:val="en-US" w:eastAsia="de-DE"/>
        </w:rPr>
        <w:t xml:space="preserve">. </w:t>
      </w:r>
      <w:r w:rsidR="00BD62F9" w:rsidRPr="003B4C23">
        <w:rPr>
          <w:rFonts w:ascii="Segoe UI" w:hAnsi="Segoe UI" w:cs="Segoe UI"/>
          <w:lang w:val="en-US" w:eastAsia="de-DE"/>
        </w:rPr>
        <w:t xml:space="preserve">Therefore, we decided to focus on very </w:t>
      </w:r>
      <w:r w:rsidR="00010011" w:rsidRPr="003B4C23">
        <w:rPr>
          <w:rFonts w:ascii="Segoe UI" w:hAnsi="Segoe UI" w:cs="Segoe UI"/>
          <w:lang w:val="en-US" w:eastAsia="de-DE"/>
        </w:rPr>
        <w:t>early</w:t>
      </w:r>
      <w:r w:rsidR="00BD62F9" w:rsidRPr="003B4C23">
        <w:rPr>
          <w:rFonts w:ascii="Segoe UI" w:hAnsi="Segoe UI" w:cs="Segoe UI"/>
          <w:lang w:val="en-US" w:eastAsia="de-DE"/>
        </w:rPr>
        <w:t xml:space="preserve"> </w:t>
      </w:r>
      <w:r w:rsidR="00010011">
        <w:rPr>
          <w:rFonts w:ascii="Segoe UI" w:hAnsi="Segoe UI" w:cs="Segoe UI"/>
          <w:lang w:val="en-US" w:eastAsia="de-DE"/>
        </w:rPr>
        <w:t xml:space="preserve">time </w:t>
      </w:r>
      <w:r w:rsidR="00BD62F9" w:rsidRPr="003B4C23">
        <w:rPr>
          <w:rFonts w:ascii="Segoe UI" w:hAnsi="Segoe UI" w:cs="Segoe UI"/>
          <w:lang w:val="en-US" w:eastAsia="de-DE"/>
        </w:rPr>
        <w:t xml:space="preserve">points of inflammation, namely day 1, 2, and 3 after </w:t>
      </w:r>
      <w:r w:rsidR="001B10D8">
        <w:rPr>
          <w:rFonts w:ascii="Segoe UI" w:hAnsi="Segoe UI" w:cs="Segoe UI"/>
          <w:lang w:val="en-US" w:eastAsia="de-DE"/>
        </w:rPr>
        <w:t xml:space="preserve">IL-33 </w:t>
      </w:r>
      <w:r w:rsidR="007945BF">
        <w:rPr>
          <w:rFonts w:ascii="Segoe UI" w:hAnsi="Segoe UI" w:cs="Segoe UI"/>
          <w:lang w:val="en-US" w:eastAsia="de-DE"/>
        </w:rPr>
        <w:t>injection</w:t>
      </w:r>
      <w:r w:rsidR="00BD62F9" w:rsidRPr="003B4C23">
        <w:rPr>
          <w:rFonts w:ascii="Segoe UI" w:hAnsi="Segoe UI" w:cs="Segoe UI"/>
          <w:lang w:val="en-US" w:eastAsia="de-DE"/>
        </w:rPr>
        <w:t xml:space="preserve">. </w:t>
      </w:r>
      <w:r w:rsidR="00761668" w:rsidRPr="003B4C23">
        <w:rPr>
          <w:rFonts w:ascii="Segoe UI" w:hAnsi="Segoe UI" w:cs="Segoe UI"/>
          <w:lang w:val="en-US" w:eastAsia="de-DE"/>
        </w:rPr>
        <w:t xml:space="preserve">12- to 14-week-old females of GATA3eGFP reporter mice were </w:t>
      </w:r>
      <w:proofErr w:type="spellStart"/>
      <w:r w:rsidR="00761668" w:rsidRPr="003B4C23">
        <w:rPr>
          <w:rFonts w:ascii="Segoe UI" w:hAnsi="Segoe UI" w:cs="Segoe UI"/>
          <w:lang w:val="en-US" w:eastAsia="de-DE"/>
        </w:rPr>
        <w:t>i.p.</w:t>
      </w:r>
      <w:proofErr w:type="spellEnd"/>
      <w:r w:rsidR="00761668" w:rsidRPr="003B4C23">
        <w:rPr>
          <w:rFonts w:ascii="Segoe UI" w:hAnsi="Segoe UI" w:cs="Segoe UI"/>
          <w:lang w:val="en-US" w:eastAsia="de-DE"/>
        </w:rPr>
        <w:t>-injected with 300 ng IL-33 on up to three consecutive days, organs</w:t>
      </w:r>
      <w:r w:rsidR="000C0F19" w:rsidRPr="003B4C23">
        <w:rPr>
          <w:rFonts w:ascii="Segoe UI" w:hAnsi="Segoe UI" w:cs="Segoe UI"/>
          <w:lang w:val="en-US" w:eastAsia="de-DE"/>
        </w:rPr>
        <w:t xml:space="preserve"> </w:t>
      </w:r>
      <w:r w:rsidR="00761668" w:rsidRPr="003B4C23">
        <w:rPr>
          <w:rFonts w:ascii="Segoe UI" w:hAnsi="Segoe UI" w:cs="Segoe UI"/>
          <w:lang w:val="en-US" w:eastAsia="de-DE"/>
        </w:rPr>
        <w:t>were isolated 24 hours after the last dose of IL-33 and prepared for MELC (Fig. 1</w:t>
      </w:r>
      <w:r w:rsidR="003159A2" w:rsidRPr="003B4C23">
        <w:rPr>
          <w:rFonts w:ascii="Segoe UI" w:hAnsi="Segoe UI" w:cs="Segoe UI"/>
          <w:lang w:val="en-US" w:eastAsia="de-DE"/>
        </w:rPr>
        <w:t>B</w:t>
      </w:r>
      <w:r w:rsidR="00761668" w:rsidRPr="003B4C23">
        <w:rPr>
          <w:rFonts w:ascii="Segoe UI" w:hAnsi="Segoe UI" w:cs="Segoe UI"/>
          <w:lang w:val="en-US" w:eastAsia="de-DE"/>
        </w:rPr>
        <w:t>).</w:t>
      </w:r>
    </w:p>
    <w:p w14:paraId="0E5E5A7E" w14:textId="0C023979" w:rsidR="008A0B65" w:rsidRPr="003B4C23" w:rsidRDefault="00992A42" w:rsidP="008A0B65">
      <w:pPr>
        <w:jc w:val="both"/>
        <w:rPr>
          <w:rFonts w:ascii="Segoe UI" w:hAnsi="Segoe UI" w:cs="Segoe UI"/>
          <w:b/>
          <w:sz w:val="25"/>
          <w:szCs w:val="25"/>
          <w:lang w:val="en-US" w:eastAsia="de-DE"/>
        </w:rPr>
      </w:pPr>
      <w:r w:rsidRPr="003B4C23">
        <w:rPr>
          <w:rFonts w:ascii="Segoe UI" w:hAnsi="Segoe UI" w:cs="Segoe UI"/>
          <w:b/>
          <w:sz w:val="25"/>
          <w:szCs w:val="25"/>
          <w:lang w:val="en-US" w:eastAsia="de-DE"/>
        </w:rPr>
        <w:t>Major immune and non-immune cells are annotated from cyclic IF data using the Seurat workflow</w:t>
      </w:r>
    </w:p>
    <w:p w14:paraId="29515A05" w14:textId="464F352B" w:rsidR="001B00D7" w:rsidRDefault="001B00D7" w:rsidP="00992A42">
      <w:pPr>
        <w:jc w:val="both"/>
        <w:rPr>
          <w:rFonts w:ascii="Segoe UI" w:hAnsi="Segoe UI" w:cs="Segoe UI"/>
          <w:lang w:val="en-US" w:eastAsia="de-DE"/>
        </w:rPr>
      </w:pPr>
      <w:bookmarkStart w:id="13" w:name="OLE_LINK2"/>
      <w:r w:rsidRPr="003B4C23">
        <w:rPr>
          <w:rFonts w:ascii="Segoe UI" w:hAnsi="Segoe UI" w:cs="Segoe UI"/>
          <w:lang w:val="en-US" w:eastAsia="de-DE"/>
        </w:rPr>
        <w:t xml:space="preserve">We acquired MELC data of murine lung samples 1, 2, and 3 days after IL-33 application as well as healthy controls. </w:t>
      </w:r>
      <w:r w:rsidR="00A03970" w:rsidRPr="003B4C23">
        <w:rPr>
          <w:rFonts w:ascii="Segoe UI" w:hAnsi="Segoe UI" w:cs="Segoe UI"/>
          <w:lang w:val="en-US" w:eastAsia="de-DE"/>
        </w:rPr>
        <w:t>A</w:t>
      </w:r>
      <w:r w:rsidR="004D1BAC">
        <w:rPr>
          <w:rFonts w:ascii="Segoe UI" w:hAnsi="Segoe UI" w:cs="Segoe UI"/>
          <w:lang w:val="en-US" w:eastAsia="de-DE"/>
        </w:rPr>
        <w:t>fter identification of single cells by segmentation, d</w:t>
      </w:r>
      <w:r w:rsidR="00A03970" w:rsidRPr="003B4C23">
        <w:rPr>
          <w:rFonts w:ascii="Segoe UI" w:hAnsi="Segoe UI" w:cs="Segoe UI"/>
          <w:lang w:val="en-US" w:eastAsia="de-DE"/>
        </w:rPr>
        <w:t>imensionality reduction and cluster analysis of the lung data resulted in three clusters</w:t>
      </w:r>
      <w:r w:rsidR="00750B7F" w:rsidRPr="003B4C23">
        <w:rPr>
          <w:rFonts w:ascii="Segoe UI" w:hAnsi="Segoe UI" w:cs="Segoe UI"/>
          <w:lang w:val="en-US" w:eastAsia="de-DE"/>
        </w:rPr>
        <w:t xml:space="preserve"> </w:t>
      </w:r>
      <w:r w:rsidRPr="003B4C23">
        <w:rPr>
          <w:rFonts w:ascii="Segoe UI" w:hAnsi="Segoe UI" w:cs="Segoe UI"/>
          <w:lang w:val="en-US" w:eastAsia="de-DE"/>
        </w:rPr>
        <w:t>for the first level of annotation (AL1)</w:t>
      </w:r>
      <w:r w:rsidR="004A7887" w:rsidRPr="003B4C23">
        <w:rPr>
          <w:rFonts w:ascii="Segoe UI" w:hAnsi="Segoe UI" w:cs="Segoe UI"/>
          <w:lang w:val="en-US" w:eastAsia="de-DE"/>
        </w:rPr>
        <w:t xml:space="preserve"> </w:t>
      </w:r>
      <w:r w:rsidRPr="003B4C23">
        <w:rPr>
          <w:rFonts w:ascii="Segoe UI" w:hAnsi="Segoe UI" w:cs="Segoe UI"/>
          <w:lang w:val="en-US" w:eastAsia="de-DE"/>
        </w:rPr>
        <w:t xml:space="preserve">and were </w:t>
      </w:r>
      <w:r w:rsidR="004A7887" w:rsidRPr="003B4C23">
        <w:rPr>
          <w:rFonts w:ascii="Segoe UI" w:hAnsi="Segoe UI" w:cs="Segoe UI"/>
          <w:lang w:val="en-US" w:eastAsia="de-DE"/>
        </w:rPr>
        <w:t>annotated based on the respective feature profile</w:t>
      </w:r>
      <w:r w:rsidRPr="003B4C23">
        <w:rPr>
          <w:rFonts w:ascii="Segoe UI" w:hAnsi="Segoe UI" w:cs="Segoe UI"/>
          <w:lang w:val="en-US" w:eastAsia="de-DE"/>
        </w:rPr>
        <w:t>s (Fig. 2A)</w:t>
      </w:r>
      <w:r w:rsidR="004A7887" w:rsidRPr="003B4C23">
        <w:rPr>
          <w:rFonts w:ascii="Segoe UI" w:hAnsi="Segoe UI" w:cs="Segoe UI"/>
          <w:lang w:val="en-US" w:eastAsia="de-DE"/>
        </w:rPr>
        <w:t>. Thereby, i</w:t>
      </w:r>
      <w:r w:rsidR="00750B7F" w:rsidRPr="003B4C23">
        <w:rPr>
          <w:rFonts w:ascii="Segoe UI" w:hAnsi="Segoe UI" w:cs="Segoe UI"/>
          <w:lang w:val="en-US" w:eastAsia="de-DE"/>
        </w:rPr>
        <w:t xml:space="preserve">mmune cells </w:t>
      </w:r>
      <w:r w:rsidR="004A7887" w:rsidRPr="003B4C23">
        <w:rPr>
          <w:rFonts w:ascii="Segoe UI" w:hAnsi="Segoe UI" w:cs="Segoe UI"/>
          <w:lang w:val="en-US" w:eastAsia="de-DE"/>
        </w:rPr>
        <w:t xml:space="preserve">showed </w:t>
      </w:r>
      <w:r w:rsidR="00750B7F" w:rsidRPr="003B4C23">
        <w:rPr>
          <w:rFonts w:ascii="Segoe UI" w:hAnsi="Segoe UI" w:cs="Segoe UI"/>
          <w:lang w:val="en-US" w:eastAsia="de-DE"/>
        </w:rPr>
        <w:t xml:space="preserve">high levels of the pan-leukocyte marker CD45, as well as different markers for T cells, B cells, </w:t>
      </w:r>
      <w:r w:rsidR="00187162">
        <w:rPr>
          <w:rFonts w:ascii="Segoe UI" w:hAnsi="Segoe UI" w:cs="Segoe UI"/>
          <w:lang w:val="en-US" w:eastAsia="de-DE"/>
        </w:rPr>
        <w:t>p</w:t>
      </w:r>
      <w:r w:rsidR="00750B7F" w:rsidRPr="003B4C23">
        <w:rPr>
          <w:rFonts w:ascii="Segoe UI" w:hAnsi="Segoe UI" w:cs="Segoe UI"/>
          <w:lang w:val="en-US" w:eastAsia="de-DE"/>
        </w:rPr>
        <w:t>lasma cells, and myeloid cells, such as CD3, B220, Kappa, CD6</w:t>
      </w:r>
      <w:r w:rsidRPr="003B4C23">
        <w:rPr>
          <w:rFonts w:ascii="Segoe UI" w:hAnsi="Segoe UI" w:cs="Segoe UI"/>
          <w:lang w:val="en-US" w:eastAsia="de-DE"/>
        </w:rPr>
        <w:t>8</w:t>
      </w:r>
      <w:r w:rsidR="00187162">
        <w:rPr>
          <w:rFonts w:ascii="Segoe UI" w:hAnsi="Segoe UI" w:cs="Segoe UI"/>
          <w:lang w:val="en-US" w:eastAsia="de-DE"/>
        </w:rPr>
        <w:t>,</w:t>
      </w:r>
      <w:r w:rsidR="00594F05">
        <w:rPr>
          <w:rFonts w:ascii="Segoe UI" w:hAnsi="Segoe UI" w:cs="Segoe UI"/>
          <w:lang w:val="en-US" w:eastAsia="de-DE"/>
        </w:rPr>
        <w:t xml:space="preserve"> </w:t>
      </w:r>
      <w:r w:rsidR="00187162">
        <w:rPr>
          <w:rFonts w:ascii="Segoe UI" w:hAnsi="Segoe UI" w:cs="Segoe UI"/>
          <w:lang w:val="en-US" w:eastAsia="de-DE"/>
        </w:rPr>
        <w:t>respectively</w:t>
      </w:r>
      <w:r w:rsidR="004A7887" w:rsidRPr="003B4C23">
        <w:rPr>
          <w:rFonts w:ascii="Segoe UI" w:hAnsi="Segoe UI" w:cs="Segoe UI"/>
          <w:lang w:val="en-US" w:eastAsia="de-DE"/>
        </w:rPr>
        <w:t xml:space="preserve">. The cluster annotated as </w:t>
      </w:r>
      <w:r w:rsidR="00C7321D">
        <w:rPr>
          <w:rFonts w:ascii="Segoe UI" w:hAnsi="Segoe UI" w:cs="Segoe UI"/>
          <w:lang w:val="en-US" w:eastAsia="de-DE"/>
        </w:rPr>
        <w:t xml:space="preserve">endothelia &amp; </w:t>
      </w:r>
      <w:r w:rsidR="00412703" w:rsidRPr="003B4C23">
        <w:rPr>
          <w:rFonts w:ascii="Segoe UI" w:hAnsi="Segoe UI" w:cs="Segoe UI"/>
          <w:lang w:val="en-US" w:eastAsia="de-DE"/>
        </w:rPr>
        <w:t>stroma</w:t>
      </w:r>
      <w:r w:rsidR="004A7887" w:rsidRPr="003B4C23">
        <w:rPr>
          <w:rFonts w:ascii="Segoe UI" w:hAnsi="Segoe UI" w:cs="Segoe UI"/>
          <w:lang w:val="en-US" w:eastAsia="de-DE"/>
        </w:rPr>
        <w:t xml:space="preserve"> was high in endothelial and fibroblast</w:t>
      </w:r>
      <w:r w:rsidR="00412703" w:rsidRPr="003B4C23">
        <w:rPr>
          <w:rFonts w:ascii="Segoe UI" w:hAnsi="Segoe UI" w:cs="Segoe UI"/>
          <w:lang w:val="en-US" w:eastAsia="de-DE"/>
        </w:rPr>
        <w:t>-associated</w:t>
      </w:r>
      <w:r w:rsidR="004A7887" w:rsidRPr="003B4C23">
        <w:rPr>
          <w:rFonts w:ascii="Segoe UI" w:hAnsi="Segoe UI" w:cs="Segoe UI"/>
          <w:lang w:val="en-US" w:eastAsia="de-DE"/>
        </w:rPr>
        <w:t xml:space="preserve"> markers EMCN, CD31, LYVE1, PDPN, </w:t>
      </w:r>
      <w:r w:rsidR="007D444E" w:rsidRPr="003B4C23">
        <w:rPr>
          <w:rFonts w:ascii="Segoe UI" w:hAnsi="Segoe UI" w:cs="Segoe UI"/>
          <w:lang w:val="en-US" w:eastAsia="de-DE"/>
        </w:rPr>
        <w:t xml:space="preserve">Sca1, and </w:t>
      </w:r>
      <w:proofErr w:type="spellStart"/>
      <w:r w:rsidR="007D444E" w:rsidRPr="003B4C23">
        <w:rPr>
          <w:rFonts w:ascii="Segoe UI" w:hAnsi="Segoe UI" w:cs="Segoe UI"/>
          <w:lang w:val="en-US" w:eastAsia="de-DE"/>
        </w:rPr>
        <w:t>PDGFRa</w:t>
      </w:r>
      <w:proofErr w:type="spellEnd"/>
      <w:r w:rsidR="007D444E" w:rsidRPr="003B4C23">
        <w:rPr>
          <w:rFonts w:ascii="Segoe UI" w:hAnsi="Segoe UI" w:cs="Segoe UI"/>
          <w:lang w:val="en-US" w:eastAsia="de-DE"/>
        </w:rPr>
        <w:t xml:space="preserve">, </w:t>
      </w:r>
      <w:r w:rsidR="004A7887" w:rsidRPr="003B4C23">
        <w:rPr>
          <w:rFonts w:ascii="Segoe UI" w:hAnsi="Segoe UI" w:cs="Segoe UI"/>
          <w:lang w:val="en-US" w:eastAsia="de-DE"/>
        </w:rPr>
        <w:t xml:space="preserve">while the cluster annotated as </w:t>
      </w:r>
      <w:commentRangeStart w:id="14"/>
      <w:r w:rsidR="004A7887" w:rsidRPr="003B4C23">
        <w:rPr>
          <w:rFonts w:ascii="Segoe UI" w:hAnsi="Segoe UI" w:cs="Segoe UI"/>
          <w:lang w:val="en-US" w:eastAsia="de-DE"/>
        </w:rPr>
        <w:t xml:space="preserve">epithelia was marked by a high level of </w:t>
      </w:r>
      <w:proofErr w:type="spellStart"/>
      <w:r w:rsidR="004A7887" w:rsidRPr="003B4C23">
        <w:rPr>
          <w:rFonts w:ascii="Segoe UI" w:hAnsi="Segoe UI" w:cs="Segoe UI"/>
          <w:lang w:val="en-US" w:eastAsia="de-DE"/>
        </w:rPr>
        <w:t>EpCAM</w:t>
      </w:r>
      <w:proofErr w:type="spellEnd"/>
      <w:r w:rsidR="00DC45E1" w:rsidRPr="003B4C23">
        <w:rPr>
          <w:rFonts w:ascii="Segoe UI" w:hAnsi="Segoe UI" w:cs="Segoe UI"/>
          <w:lang w:val="en-US" w:eastAsia="de-DE"/>
        </w:rPr>
        <w:t xml:space="preserve"> and CD138</w:t>
      </w:r>
      <w:r w:rsidR="00750B7F" w:rsidRPr="003B4C23">
        <w:rPr>
          <w:rFonts w:ascii="Segoe UI" w:hAnsi="Segoe UI" w:cs="Segoe UI"/>
          <w:lang w:val="en-US" w:eastAsia="de-DE"/>
        </w:rPr>
        <w:t xml:space="preserve">. </w:t>
      </w:r>
      <w:commentRangeEnd w:id="14"/>
      <w:r w:rsidR="00DF209F">
        <w:rPr>
          <w:rStyle w:val="Kommentarzeichen"/>
        </w:rPr>
        <w:commentReference w:id="14"/>
      </w:r>
    </w:p>
    <w:p w14:paraId="49E12C46" w14:textId="535048F1" w:rsidR="00412703" w:rsidRPr="003B4C23" w:rsidRDefault="007D444E" w:rsidP="00992A42">
      <w:pPr>
        <w:jc w:val="both"/>
        <w:rPr>
          <w:rFonts w:ascii="Segoe UI" w:hAnsi="Segoe UI" w:cs="Segoe UI"/>
          <w:lang w:val="en-US" w:eastAsia="de-DE"/>
        </w:rPr>
      </w:pPr>
      <w:r w:rsidRPr="003B4C23">
        <w:rPr>
          <w:rFonts w:ascii="Segoe UI" w:hAnsi="Segoe UI" w:cs="Segoe UI"/>
          <w:lang w:val="en-US" w:eastAsia="de-DE"/>
        </w:rPr>
        <w:t>For visual validation, the annotated cell types, namely immune cells (</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 xml:space="preserve">cyan), </w:t>
      </w:r>
      <w:r w:rsidR="00412703" w:rsidRPr="003B4C23">
        <w:rPr>
          <w:rFonts w:ascii="Segoe UI" w:hAnsi="Segoe UI" w:cs="Segoe UI"/>
          <w:lang w:val="en-US" w:eastAsia="de-DE"/>
        </w:rPr>
        <w:t xml:space="preserve">stromal cells </w:t>
      </w:r>
      <w:r w:rsidRPr="003B4C23">
        <w:rPr>
          <w:rFonts w:ascii="Segoe UI" w:hAnsi="Segoe UI" w:cs="Segoe UI"/>
          <w:lang w:val="en-US" w:eastAsia="de-DE"/>
        </w:rPr>
        <w:t>(</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magenta), and epithelia (</w:t>
      </w:r>
      <w:r w:rsidR="00187162">
        <w:rPr>
          <w:rFonts w:ascii="Segoe UI" w:hAnsi="Segoe UI" w:cs="Segoe UI"/>
          <w:lang w:val="en-US" w:eastAsia="de-DE"/>
        </w:rPr>
        <w:t>g</w:t>
      </w:r>
      <w:r w:rsidRPr="003B4C23">
        <w:rPr>
          <w:rFonts w:ascii="Segoe UI" w:hAnsi="Segoe UI" w:cs="Segoe UI"/>
          <w:lang w:val="en-US" w:eastAsia="de-DE"/>
        </w:rPr>
        <w:t xml:space="preserve">old), of each FOV were depicted in x and y (Fig. 2 </w:t>
      </w:r>
      <w:r w:rsidR="001B00D7" w:rsidRPr="003B4C23">
        <w:rPr>
          <w:rFonts w:ascii="Segoe UI" w:hAnsi="Segoe UI" w:cs="Segoe UI"/>
          <w:lang w:val="en-US" w:eastAsia="de-DE"/>
        </w:rPr>
        <w:t>B</w:t>
      </w:r>
      <w:r w:rsidRPr="003B4C23">
        <w:rPr>
          <w:rFonts w:ascii="Segoe UI" w:hAnsi="Segoe UI" w:cs="Segoe UI"/>
          <w:lang w:val="en-US" w:eastAsia="de-DE"/>
        </w:rPr>
        <w:t xml:space="preserve">) and </w:t>
      </w:r>
      <w:r w:rsidR="001B00D7" w:rsidRPr="003B4C23">
        <w:rPr>
          <w:rFonts w:ascii="Segoe UI" w:hAnsi="Segoe UI" w:cs="Segoe UI"/>
          <w:lang w:val="en-US" w:eastAsia="de-DE"/>
        </w:rPr>
        <w:t xml:space="preserve">were </w:t>
      </w:r>
      <w:r w:rsidRPr="003B4C23">
        <w:rPr>
          <w:rFonts w:ascii="Segoe UI" w:hAnsi="Segoe UI" w:cs="Segoe UI"/>
          <w:lang w:val="en-US" w:eastAsia="de-DE"/>
        </w:rPr>
        <w:t xml:space="preserve">compared to the respective </w:t>
      </w:r>
      <w:r w:rsidR="004A7887" w:rsidRPr="003B4C23">
        <w:rPr>
          <w:rFonts w:ascii="Segoe UI" w:hAnsi="Segoe UI" w:cs="Segoe UI"/>
          <w:lang w:val="en-US" w:eastAsia="de-DE"/>
        </w:rPr>
        <w:t>MELC IF overlays of CD45 (</w:t>
      </w:r>
      <w:r w:rsidR="00187162">
        <w:rPr>
          <w:rFonts w:ascii="Segoe UI" w:hAnsi="Segoe UI" w:cs="Segoe UI"/>
          <w:lang w:val="en-US" w:eastAsia="de-DE"/>
        </w:rPr>
        <w:t>c</w:t>
      </w:r>
      <w:r w:rsidR="004A7887" w:rsidRPr="003B4C23">
        <w:rPr>
          <w:rFonts w:ascii="Segoe UI" w:hAnsi="Segoe UI" w:cs="Segoe UI"/>
          <w:lang w:val="en-US" w:eastAsia="de-DE"/>
        </w:rPr>
        <w:t>yan), CD31 (</w:t>
      </w:r>
      <w:r w:rsidR="00187162">
        <w:rPr>
          <w:rFonts w:ascii="Segoe UI" w:hAnsi="Segoe UI" w:cs="Segoe UI"/>
          <w:lang w:val="en-US" w:eastAsia="de-DE"/>
        </w:rPr>
        <w:t>m</w:t>
      </w:r>
      <w:r w:rsidR="004A7887" w:rsidRPr="003B4C23">
        <w:rPr>
          <w:rFonts w:ascii="Segoe UI" w:hAnsi="Segoe UI" w:cs="Segoe UI"/>
          <w:lang w:val="en-US" w:eastAsia="de-DE"/>
        </w:rPr>
        <w:t xml:space="preserve">agenta), and </w:t>
      </w:r>
      <w:proofErr w:type="spellStart"/>
      <w:r w:rsidR="004A7887" w:rsidRPr="003B4C23">
        <w:rPr>
          <w:rFonts w:ascii="Segoe UI" w:hAnsi="Segoe UI" w:cs="Segoe UI"/>
          <w:lang w:val="en-US" w:eastAsia="de-DE"/>
        </w:rPr>
        <w:t>EpCAM</w:t>
      </w:r>
      <w:proofErr w:type="spellEnd"/>
      <w:r w:rsidR="004A7887" w:rsidRPr="003B4C23">
        <w:rPr>
          <w:rFonts w:ascii="Segoe UI" w:hAnsi="Segoe UI" w:cs="Segoe UI"/>
          <w:lang w:val="en-US" w:eastAsia="de-DE"/>
        </w:rPr>
        <w:t xml:space="preserve"> (</w:t>
      </w:r>
      <w:r w:rsidR="00187162">
        <w:rPr>
          <w:rFonts w:ascii="Segoe UI" w:hAnsi="Segoe UI" w:cs="Segoe UI"/>
          <w:lang w:val="en-US" w:eastAsia="de-DE"/>
        </w:rPr>
        <w:t>y</w:t>
      </w:r>
      <w:r w:rsidR="004A7887" w:rsidRPr="003B4C23">
        <w:rPr>
          <w:rFonts w:ascii="Segoe UI" w:hAnsi="Segoe UI" w:cs="Segoe UI"/>
          <w:lang w:val="en-US" w:eastAsia="de-DE"/>
        </w:rPr>
        <w:t>ellow) showing correlating distribution patterns (Fig. 2</w:t>
      </w:r>
      <w:r w:rsidR="001B00D7" w:rsidRPr="003B4C23">
        <w:rPr>
          <w:rFonts w:ascii="Segoe UI" w:hAnsi="Segoe UI" w:cs="Segoe UI"/>
          <w:lang w:val="en-US" w:eastAsia="de-DE"/>
        </w:rPr>
        <w:t>C</w:t>
      </w:r>
      <w:r w:rsidR="004A7887" w:rsidRPr="003B4C23">
        <w:rPr>
          <w:rFonts w:ascii="Segoe UI" w:hAnsi="Segoe UI" w:cs="Segoe UI"/>
          <w:lang w:val="en-US" w:eastAsia="de-DE"/>
        </w:rPr>
        <w:t xml:space="preserve">). </w:t>
      </w:r>
    </w:p>
    <w:p w14:paraId="31520CD2" w14:textId="2680F604" w:rsidR="00992A42" w:rsidRPr="003B4C23" w:rsidRDefault="00992A42" w:rsidP="00992A42">
      <w:pPr>
        <w:jc w:val="both"/>
        <w:rPr>
          <w:rFonts w:ascii="Segoe UI" w:hAnsi="Segoe UI" w:cs="Segoe UI"/>
          <w:b/>
          <w:sz w:val="25"/>
          <w:szCs w:val="25"/>
          <w:lang w:val="en-US" w:eastAsia="de-DE"/>
        </w:rPr>
      </w:pPr>
      <w:r w:rsidRPr="003B4C23">
        <w:rPr>
          <w:rFonts w:ascii="Segoe UI" w:hAnsi="Segoe UI" w:cs="Segoe UI"/>
          <w:b/>
          <w:sz w:val="25"/>
          <w:szCs w:val="25"/>
          <w:lang w:val="en-US" w:eastAsia="de-DE"/>
        </w:rPr>
        <w:t>Three ILC subtypes are resolved and ILC2s represent the predominant subtype in murine lung tissue</w:t>
      </w:r>
    </w:p>
    <w:bookmarkEnd w:id="13"/>
    <w:p w14:paraId="2FD30A14" w14:textId="0485E012" w:rsidR="00663492" w:rsidRPr="003B4C23" w:rsidRDefault="00573C29" w:rsidP="00663492">
      <w:pPr>
        <w:jc w:val="both"/>
        <w:rPr>
          <w:rFonts w:ascii="Segoe UI" w:hAnsi="Segoe UI" w:cs="Segoe UI"/>
          <w:lang w:val="en-US" w:eastAsia="de-DE"/>
        </w:rPr>
      </w:pPr>
      <w:r w:rsidRPr="003B4C23">
        <w:rPr>
          <w:rFonts w:ascii="Segoe UI" w:hAnsi="Segoe UI" w:cs="Segoe UI"/>
          <w:lang w:val="en-US" w:eastAsia="de-DE"/>
        </w:rPr>
        <w:t>To increase the granularity</w:t>
      </w:r>
      <w:r w:rsidR="003D6F20">
        <w:rPr>
          <w:rFonts w:ascii="Segoe UI" w:hAnsi="Segoe UI" w:cs="Segoe UI"/>
          <w:lang w:val="en-US" w:eastAsia="de-DE"/>
        </w:rPr>
        <w:t xml:space="preserve"> and identify ILC subtypes</w:t>
      </w:r>
      <w:r w:rsidRPr="003B4C23">
        <w:rPr>
          <w:rFonts w:ascii="Segoe UI" w:hAnsi="Segoe UI" w:cs="Segoe UI"/>
          <w:lang w:val="en-US" w:eastAsia="de-DE"/>
        </w:rPr>
        <w:t>, we analyzed the cluster</w:t>
      </w:r>
      <w:r w:rsidR="008C4350" w:rsidRPr="003B4C23">
        <w:rPr>
          <w:rFonts w:ascii="Segoe UI" w:hAnsi="Segoe UI" w:cs="Segoe UI"/>
          <w:lang w:val="en-US" w:eastAsia="de-DE"/>
        </w:rPr>
        <w:t xml:space="preserve">s by only including </w:t>
      </w:r>
      <w:r w:rsidR="00F403DE" w:rsidRPr="003B4C23">
        <w:rPr>
          <w:rFonts w:ascii="Segoe UI" w:hAnsi="Segoe UI" w:cs="Segoe UI"/>
          <w:lang w:val="en-US" w:eastAsia="de-DE"/>
        </w:rPr>
        <w:t xml:space="preserve">markers that were associated with the respective cell type of interest in the </w:t>
      </w:r>
      <w:r w:rsidRPr="003B4C23">
        <w:rPr>
          <w:rFonts w:ascii="Segoe UI" w:hAnsi="Segoe UI" w:cs="Segoe UI"/>
          <w:lang w:val="en-US" w:eastAsia="de-DE"/>
        </w:rPr>
        <w:t>dimensionality reduction and cluster analysis</w:t>
      </w:r>
      <w:r w:rsidR="00F403DE" w:rsidRPr="003B4C23">
        <w:rPr>
          <w:rFonts w:ascii="Segoe UI" w:hAnsi="Segoe UI" w:cs="Segoe UI"/>
          <w:lang w:val="en-US" w:eastAsia="de-DE"/>
        </w:rPr>
        <w:t xml:space="preserve">. This approach enabled us to separate </w:t>
      </w:r>
      <w:r w:rsidR="00C6300E" w:rsidRPr="003B4C23">
        <w:rPr>
          <w:rFonts w:ascii="Segoe UI" w:hAnsi="Segoe UI" w:cs="Segoe UI"/>
          <w:lang w:val="en-US" w:eastAsia="de-DE"/>
        </w:rPr>
        <w:t>a CD3</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CD127</w:t>
      </w:r>
      <w:r w:rsidR="00C6300E" w:rsidRPr="003B4C23">
        <w:rPr>
          <w:rFonts w:ascii="Segoe UI" w:hAnsi="Segoe UI" w:cs="Segoe UI"/>
          <w:vertAlign w:val="superscript"/>
          <w:lang w:val="en-US" w:eastAsia="de-DE"/>
        </w:rPr>
        <w:t xml:space="preserve">+ </w:t>
      </w:r>
      <w:r w:rsidR="00C6300E" w:rsidRPr="003B4C23">
        <w:rPr>
          <w:rFonts w:ascii="Segoe UI" w:hAnsi="Segoe UI" w:cs="Segoe UI"/>
          <w:lang w:val="en-US" w:eastAsia="de-DE"/>
        </w:rPr>
        <w:t>CD90.2</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w:t>
      </w:r>
      <w:r w:rsidR="00C6300E" w:rsidRPr="003B4C23">
        <w:rPr>
          <w:rFonts w:ascii="Segoe UI" w:hAnsi="Segoe UI" w:cs="Segoe UI"/>
          <w:lang w:val="en-US" w:eastAsia="de-DE"/>
        </w:rPr>
        <w:lastRenderedPageBreak/>
        <w:t xml:space="preserve">cluster of </w:t>
      </w:r>
      <w:r w:rsidR="008C4350" w:rsidRPr="003B4C23">
        <w:rPr>
          <w:rFonts w:ascii="Segoe UI" w:hAnsi="Segoe UI" w:cs="Segoe UI"/>
          <w:lang w:val="en-US" w:eastAsia="de-DE"/>
        </w:rPr>
        <w:t>ILCs</w:t>
      </w:r>
      <w:r w:rsidR="00C6300E" w:rsidRPr="003B4C23">
        <w:rPr>
          <w:rFonts w:ascii="Segoe UI" w:hAnsi="Segoe UI" w:cs="Segoe UI"/>
          <w:lang w:val="en-US" w:eastAsia="de-DE"/>
        </w:rPr>
        <w:t xml:space="preserve"> </w:t>
      </w:r>
      <w:r w:rsidR="00187162">
        <w:rPr>
          <w:rFonts w:ascii="Segoe UI" w:hAnsi="Segoe UI" w:cs="Segoe UI"/>
          <w:lang w:val="en-US" w:eastAsia="de-DE"/>
        </w:rPr>
        <w:t>with</w:t>
      </w:r>
      <w:r w:rsidR="00C6300E" w:rsidRPr="003B4C23">
        <w:rPr>
          <w:rFonts w:ascii="Segoe UI" w:hAnsi="Segoe UI" w:cs="Segoe UI"/>
          <w:lang w:val="en-US" w:eastAsia="de-DE"/>
        </w:rPr>
        <w:t xml:space="preserve"> high levels of GATA3eGFP and KLRG1 from other immune cell types like</w:t>
      </w:r>
      <w:r w:rsidR="008C4350" w:rsidRPr="003B4C23">
        <w:rPr>
          <w:rFonts w:ascii="Segoe UI" w:hAnsi="Segoe UI" w:cs="Segoe UI"/>
          <w:lang w:val="en-US" w:eastAsia="de-DE"/>
        </w:rPr>
        <w:t xml:space="preserve"> T helper cells, T cytotoxic cells, myeloid cells, and B cells &amp; plasma cells </w:t>
      </w:r>
      <w:r w:rsidR="00F403DE" w:rsidRPr="003B4C23">
        <w:rPr>
          <w:rFonts w:ascii="Segoe UI" w:hAnsi="Segoe UI" w:cs="Segoe UI"/>
          <w:lang w:val="en-US" w:eastAsia="de-DE"/>
        </w:rPr>
        <w:t xml:space="preserve">in AL2 </w:t>
      </w:r>
      <w:r w:rsidR="008C4350" w:rsidRPr="003B4C23">
        <w:rPr>
          <w:rFonts w:ascii="Segoe UI" w:hAnsi="Segoe UI" w:cs="Segoe UI"/>
          <w:lang w:val="en-US" w:eastAsia="de-DE"/>
        </w:rPr>
        <w:t>(Fig. 3A)</w:t>
      </w:r>
      <w:r w:rsidR="007A2640" w:rsidRPr="003B4C23">
        <w:rPr>
          <w:rFonts w:ascii="Segoe UI" w:hAnsi="Segoe UI" w:cs="Segoe UI"/>
          <w:lang w:val="en-US" w:eastAsia="de-DE"/>
        </w:rPr>
        <w:t xml:space="preserve">. </w:t>
      </w:r>
      <w:r w:rsidR="00187162">
        <w:rPr>
          <w:rFonts w:ascii="Segoe UI" w:hAnsi="Segoe UI" w:cs="Segoe UI"/>
          <w:lang w:val="en-US" w:eastAsia="de-DE"/>
        </w:rPr>
        <w:t>W</w:t>
      </w:r>
      <w:r w:rsidR="007A2640" w:rsidRPr="003B4C23">
        <w:rPr>
          <w:rFonts w:ascii="Segoe UI" w:hAnsi="Segoe UI" w:cs="Segoe UI"/>
          <w:lang w:val="en-US" w:eastAsia="de-DE"/>
        </w:rPr>
        <w:t xml:space="preserve">e were able to </w:t>
      </w:r>
      <w:r w:rsidR="00C6300E" w:rsidRPr="003B4C23">
        <w:rPr>
          <w:rFonts w:ascii="Segoe UI" w:hAnsi="Segoe UI" w:cs="Segoe UI"/>
          <w:lang w:val="en-US" w:eastAsia="de-DE"/>
        </w:rPr>
        <w:t>identify three ILC subtypes</w:t>
      </w:r>
      <w:r w:rsidR="00862A96" w:rsidRPr="003B4C23">
        <w:rPr>
          <w:rFonts w:ascii="Segoe UI" w:hAnsi="Segoe UI" w:cs="Segoe UI"/>
          <w:lang w:val="en-US" w:eastAsia="de-DE"/>
        </w:rPr>
        <w:t xml:space="preserve"> and annotate the clusters based on their feature profiles as NK cells/ILC1s, ILC2s, and ILC3s (Fig. 3B)</w:t>
      </w:r>
      <w:r w:rsidR="007A2640" w:rsidRPr="003B4C23">
        <w:rPr>
          <w:rFonts w:ascii="Segoe UI" w:hAnsi="Segoe UI" w:cs="Segoe UI"/>
          <w:lang w:val="en-US" w:eastAsia="de-DE"/>
        </w:rPr>
        <w:t xml:space="preserve">. </w:t>
      </w:r>
      <w:r w:rsidR="00C54D33">
        <w:rPr>
          <w:rFonts w:ascii="Segoe UI" w:hAnsi="Segoe UI" w:cs="Segoe UI"/>
          <w:lang w:val="en-US" w:eastAsia="de-DE"/>
        </w:rPr>
        <w:t>V</w:t>
      </w:r>
      <w:r w:rsidR="00862A96" w:rsidRPr="003B4C23">
        <w:rPr>
          <w:rFonts w:ascii="Segoe UI" w:hAnsi="Segoe UI" w:cs="Segoe UI"/>
          <w:lang w:val="en-US" w:eastAsia="de-DE"/>
        </w:rPr>
        <w:t>isual</w:t>
      </w:r>
      <w:commentRangeStart w:id="15"/>
      <w:r w:rsidR="00862A96" w:rsidRPr="003B4C23">
        <w:rPr>
          <w:rFonts w:ascii="Segoe UI" w:hAnsi="Segoe UI" w:cs="Segoe UI"/>
          <w:lang w:val="en-US" w:eastAsia="de-DE"/>
        </w:rPr>
        <w:t xml:space="preserve"> validation </w:t>
      </w:r>
      <w:commentRangeEnd w:id="15"/>
      <w:r w:rsidR="00B06C33">
        <w:rPr>
          <w:rStyle w:val="Kommentarzeichen"/>
        </w:rPr>
        <w:commentReference w:id="15"/>
      </w:r>
      <w:r w:rsidR="00452B7B">
        <w:rPr>
          <w:rFonts w:ascii="Segoe UI" w:hAnsi="Segoe UI" w:cs="Segoe UI"/>
          <w:lang w:val="en-US" w:eastAsia="de-DE"/>
        </w:rPr>
        <w:t xml:space="preserve">of the annotated ILC subtypes with respective ILC-related markers using IF overlays </w:t>
      </w:r>
      <w:r w:rsidR="00862A96" w:rsidRPr="003B4C23">
        <w:rPr>
          <w:rFonts w:ascii="Segoe UI" w:hAnsi="Segoe UI" w:cs="Segoe UI"/>
          <w:lang w:val="en-US" w:eastAsia="de-DE"/>
        </w:rPr>
        <w:t xml:space="preserve">was performed </w:t>
      </w:r>
      <w:r w:rsidR="00C54D33">
        <w:rPr>
          <w:rFonts w:ascii="Segoe UI" w:hAnsi="Segoe UI" w:cs="Segoe UI"/>
          <w:lang w:val="en-US" w:eastAsia="de-DE"/>
        </w:rPr>
        <w:t xml:space="preserve">and confirmed correct annotation </w:t>
      </w:r>
      <w:r w:rsidR="00862A96" w:rsidRPr="003B4C23">
        <w:rPr>
          <w:rFonts w:ascii="Segoe UI" w:hAnsi="Segoe UI" w:cs="Segoe UI"/>
          <w:lang w:val="en-US" w:eastAsia="de-DE"/>
        </w:rPr>
        <w:t xml:space="preserve">(Fig. 3C-E). </w:t>
      </w:r>
      <w:r w:rsidR="004C6F34">
        <w:rPr>
          <w:rFonts w:ascii="Segoe UI" w:hAnsi="Segoe UI" w:cs="Segoe UI"/>
          <w:lang w:val="en-US" w:eastAsia="de-DE"/>
        </w:rPr>
        <w:t xml:space="preserve">Of note, visual validation included the presence of a nuclei signal, evaluation of a lymphocyte-like shape and the presence of subtypes specific IF signal described in more detail in the following section. </w:t>
      </w:r>
      <w:r w:rsidR="00862A96" w:rsidRPr="003B4C23">
        <w:rPr>
          <w:rFonts w:ascii="Segoe UI" w:hAnsi="Segoe UI" w:cs="Segoe UI"/>
          <w:lang w:val="en-US" w:eastAsia="de-DE"/>
        </w:rPr>
        <w:t>All three clusters showed high levels of</w:t>
      </w:r>
      <w:commentRangeStart w:id="16"/>
      <w:commentRangeStart w:id="17"/>
      <w:r w:rsidR="00862A96" w:rsidRPr="003B4C23">
        <w:rPr>
          <w:rFonts w:ascii="Segoe UI" w:hAnsi="Segoe UI" w:cs="Segoe UI"/>
          <w:lang w:val="en-US" w:eastAsia="de-DE"/>
        </w:rPr>
        <w:t xml:space="preserve"> GATA3eGFP</w:t>
      </w:r>
      <w:r w:rsidR="0004726E" w:rsidRPr="003B4C23">
        <w:rPr>
          <w:rFonts w:ascii="Segoe UI" w:hAnsi="Segoe UI" w:cs="Segoe UI"/>
          <w:lang w:val="en-US" w:eastAsia="de-DE"/>
        </w:rPr>
        <w:t xml:space="preserve"> </w:t>
      </w:r>
      <w:commentRangeEnd w:id="16"/>
      <w:r w:rsidR="003D6F20">
        <w:rPr>
          <w:rStyle w:val="Kommentarzeichen"/>
        </w:rPr>
        <w:commentReference w:id="16"/>
      </w:r>
      <w:commentRangeEnd w:id="17"/>
      <w:r w:rsidR="00551A6D">
        <w:rPr>
          <w:rStyle w:val="Kommentarzeichen"/>
        </w:rPr>
        <w:commentReference w:id="17"/>
      </w:r>
      <w:r w:rsidR="007819B9">
        <w:rPr>
          <w:rFonts w:ascii="Segoe UI" w:hAnsi="Segoe UI" w:cs="Segoe UI"/>
          <w:lang w:val="en-US" w:eastAsia="de-DE"/>
        </w:rPr>
        <w:t xml:space="preserve">(median over 6) </w:t>
      </w:r>
      <w:r w:rsidR="0004726E" w:rsidRPr="003B4C23">
        <w:rPr>
          <w:rFonts w:ascii="Segoe UI" w:hAnsi="Segoe UI" w:cs="Segoe UI"/>
          <w:lang w:val="en-US" w:eastAsia="de-DE"/>
        </w:rPr>
        <w:t xml:space="preserve">(Fig. 3B). </w:t>
      </w:r>
      <w:r w:rsidR="004B0CAE">
        <w:rPr>
          <w:rFonts w:ascii="Segoe UI" w:hAnsi="Segoe UI" w:cs="Segoe UI"/>
          <w:lang w:val="en-US" w:eastAsia="de-DE"/>
        </w:rPr>
        <w:t xml:space="preserve">Both </w:t>
      </w:r>
      <w:r w:rsidR="0004726E" w:rsidRPr="003B4C23">
        <w:rPr>
          <w:rFonts w:ascii="Segoe UI" w:hAnsi="Segoe UI" w:cs="Segoe UI"/>
          <w:lang w:val="en-US" w:eastAsia="de-DE"/>
        </w:rPr>
        <w:t>ILC2s</w:t>
      </w:r>
      <w:r w:rsidR="003D6F20">
        <w:rPr>
          <w:rFonts w:ascii="Segoe UI" w:hAnsi="Segoe UI" w:cs="Segoe UI"/>
          <w:lang w:val="en-US" w:eastAsia="de-DE"/>
        </w:rPr>
        <w:t xml:space="preserve"> </w:t>
      </w:r>
      <w:r w:rsidR="004B0CAE">
        <w:rPr>
          <w:rFonts w:ascii="Segoe UI" w:hAnsi="Segoe UI" w:cs="Segoe UI"/>
          <w:lang w:val="en-US" w:eastAsia="de-DE"/>
        </w:rPr>
        <w:t xml:space="preserve">and ILC3s </w:t>
      </w:r>
      <w:r w:rsidR="00551A6D">
        <w:rPr>
          <w:rFonts w:ascii="Segoe UI" w:hAnsi="Segoe UI" w:cs="Segoe UI"/>
          <w:lang w:val="en-US" w:eastAsia="de-DE"/>
        </w:rPr>
        <w:t>had</w:t>
      </w:r>
      <w:r w:rsidR="00862A96" w:rsidRPr="003B4C23">
        <w:rPr>
          <w:rFonts w:ascii="Segoe UI" w:hAnsi="Segoe UI" w:cs="Segoe UI"/>
          <w:lang w:val="en-US" w:eastAsia="de-DE"/>
        </w:rPr>
        <w:t xml:space="preserve"> </w:t>
      </w:r>
      <w:commentRangeStart w:id="18"/>
      <w:commentRangeStart w:id="19"/>
      <w:r w:rsidR="004B0CAE">
        <w:rPr>
          <w:rFonts w:ascii="Segoe UI" w:hAnsi="Segoe UI" w:cs="Segoe UI"/>
          <w:lang w:val="en-US" w:eastAsia="de-DE"/>
        </w:rPr>
        <w:t>intensity</w:t>
      </w:r>
      <w:r w:rsidR="0004726E" w:rsidRPr="003B4C23">
        <w:rPr>
          <w:rFonts w:ascii="Segoe UI" w:hAnsi="Segoe UI" w:cs="Segoe UI"/>
          <w:lang w:val="en-US" w:eastAsia="de-DE"/>
        </w:rPr>
        <w:t xml:space="preserve"> levels </w:t>
      </w:r>
      <w:commentRangeEnd w:id="18"/>
      <w:r w:rsidR="003D6F20">
        <w:rPr>
          <w:rStyle w:val="Kommentarzeichen"/>
        </w:rPr>
        <w:commentReference w:id="18"/>
      </w:r>
      <w:commentRangeEnd w:id="19"/>
      <w:r w:rsidR="00D94746">
        <w:rPr>
          <w:rStyle w:val="Kommentarzeichen"/>
        </w:rPr>
        <w:commentReference w:id="19"/>
      </w:r>
      <w:r w:rsidR="0004726E" w:rsidRPr="003B4C23">
        <w:rPr>
          <w:rFonts w:ascii="Segoe UI" w:hAnsi="Segoe UI" w:cs="Segoe UI"/>
          <w:lang w:val="en-US" w:eastAsia="de-DE"/>
        </w:rPr>
        <w:t>of both CD127 and CD90.2</w:t>
      </w:r>
      <w:r w:rsidR="004B0CAE">
        <w:rPr>
          <w:rFonts w:ascii="Segoe UI" w:hAnsi="Segoe UI" w:cs="Segoe UI"/>
          <w:lang w:val="en-US" w:eastAsia="de-DE"/>
        </w:rPr>
        <w:t xml:space="preserve"> that </w:t>
      </w:r>
      <w:r w:rsidR="005F01B4">
        <w:rPr>
          <w:rFonts w:ascii="Segoe UI" w:hAnsi="Segoe UI" w:cs="Segoe UI"/>
          <w:lang w:val="en-US" w:eastAsia="de-DE"/>
        </w:rPr>
        <w:t xml:space="preserve">had a median of </w:t>
      </w:r>
      <w:r w:rsidR="004B0CAE">
        <w:rPr>
          <w:rFonts w:ascii="Segoe UI" w:hAnsi="Segoe UI" w:cs="Segoe UI"/>
          <w:lang w:val="en-US" w:eastAsia="de-DE"/>
        </w:rPr>
        <w:t xml:space="preserve">around </w:t>
      </w:r>
      <w:r w:rsidR="007819B9">
        <w:rPr>
          <w:rFonts w:ascii="Segoe UI" w:hAnsi="Segoe UI" w:cs="Segoe UI"/>
          <w:lang w:val="en-US" w:eastAsia="de-DE"/>
        </w:rPr>
        <w:t xml:space="preserve">6 while </w:t>
      </w:r>
      <w:r w:rsidR="004B0CAE">
        <w:rPr>
          <w:rFonts w:ascii="Segoe UI" w:hAnsi="Segoe UI" w:cs="Segoe UI"/>
          <w:lang w:val="en-US" w:eastAsia="de-DE"/>
        </w:rPr>
        <w:t>identified NK cells/ILC1s</w:t>
      </w:r>
      <w:r w:rsidR="007819B9">
        <w:rPr>
          <w:rFonts w:ascii="Segoe UI" w:hAnsi="Segoe UI" w:cs="Segoe UI"/>
          <w:lang w:val="en-US" w:eastAsia="de-DE"/>
        </w:rPr>
        <w:t xml:space="preserve"> had lower or no levels of both markers with medians of 0. Furthermore, </w:t>
      </w:r>
      <w:r w:rsidR="005F01B4">
        <w:rPr>
          <w:rFonts w:ascii="Segoe UI" w:hAnsi="Segoe UI" w:cs="Segoe UI"/>
          <w:lang w:val="en-US" w:eastAsia="de-DE"/>
        </w:rPr>
        <w:t xml:space="preserve">ILC2s showed </w:t>
      </w:r>
      <w:r w:rsidR="0004726E" w:rsidRPr="003B4C23">
        <w:rPr>
          <w:rFonts w:ascii="Segoe UI" w:hAnsi="Segoe UI" w:cs="Segoe UI"/>
          <w:lang w:val="en-US" w:eastAsia="de-DE"/>
        </w:rPr>
        <w:t xml:space="preserve">the highest </w:t>
      </w:r>
      <w:r w:rsidR="00862A96" w:rsidRPr="003B4C23">
        <w:rPr>
          <w:rFonts w:ascii="Segoe UI" w:hAnsi="Segoe UI" w:cs="Segoe UI"/>
          <w:lang w:val="en-US" w:eastAsia="de-DE"/>
        </w:rPr>
        <w:t>level</w:t>
      </w:r>
      <w:r w:rsidR="005F01B4">
        <w:rPr>
          <w:rFonts w:ascii="Segoe UI" w:hAnsi="Segoe UI" w:cs="Segoe UI"/>
          <w:lang w:val="en-US" w:eastAsia="de-DE"/>
        </w:rPr>
        <w:t>s</w:t>
      </w:r>
      <w:r w:rsidR="00862A96" w:rsidRPr="003B4C23">
        <w:rPr>
          <w:rFonts w:ascii="Segoe UI" w:hAnsi="Segoe UI" w:cs="Segoe UI"/>
          <w:lang w:val="en-US" w:eastAsia="de-DE"/>
        </w:rPr>
        <w:t xml:space="preserve"> </w:t>
      </w:r>
      <w:r w:rsidR="0004726E" w:rsidRPr="003B4C23">
        <w:rPr>
          <w:rFonts w:ascii="Segoe UI" w:hAnsi="Segoe UI" w:cs="Segoe UI"/>
          <w:lang w:val="en-US" w:eastAsia="de-DE"/>
        </w:rPr>
        <w:t xml:space="preserve">of GATA3eGFP </w:t>
      </w:r>
      <w:r w:rsidR="005F01B4">
        <w:rPr>
          <w:rFonts w:ascii="Segoe UI" w:hAnsi="Segoe UI" w:cs="Segoe UI"/>
          <w:lang w:val="en-US" w:eastAsia="de-DE"/>
        </w:rPr>
        <w:t>and KLRG1 with medians of 6.3 and 6.2, respectively</w:t>
      </w:r>
      <w:r w:rsidR="0004726E" w:rsidRPr="003B4C23">
        <w:rPr>
          <w:rFonts w:ascii="Segoe UI" w:hAnsi="Segoe UI" w:cs="Segoe UI"/>
          <w:lang w:val="en-US" w:eastAsia="de-DE"/>
        </w:rPr>
        <w:t xml:space="preserve"> (Fig. 3B, Fig. 3C)</w:t>
      </w:r>
      <w:r w:rsidR="00862A96" w:rsidRPr="003B4C23">
        <w:rPr>
          <w:rFonts w:ascii="Segoe UI" w:hAnsi="Segoe UI" w:cs="Segoe UI"/>
          <w:lang w:val="en-US" w:eastAsia="de-DE"/>
        </w:rPr>
        <w:t xml:space="preserve">. </w:t>
      </w:r>
      <w:r w:rsidR="00C6300E" w:rsidRPr="003B4C23">
        <w:rPr>
          <w:rFonts w:ascii="Segoe UI" w:hAnsi="Segoe UI" w:cs="Segoe UI"/>
          <w:lang w:val="en-US" w:eastAsia="de-DE"/>
        </w:rPr>
        <w:t>NK cells/ILC1s</w:t>
      </w:r>
      <w:r w:rsidR="009C51AC" w:rsidRPr="003B4C23">
        <w:rPr>
          <w:rFonts w:ascii="Segoe UI" w:hAnsi="Segoe UI" w:cs="Segoe UI"/>
          <w:lang w:val="en-US" w:eastAsia="de-DE"/>
        </w:rPr>
        <w:t xml:space="preserve"> </w:t>
      </w:r>
      <w:r w:rsidR="00473922" w:rsidRPr="003B4C23">
        <w:rPr>
          <w:rFonts w:ascii="Segoe UI" w:hAnsi="Segoe UI" w:cs="Segoe UI"/>
          <w:lang w:val="en-US" w:eastAsia="de-DE"/>
        </w:rPr>
        <w:t xml:space="preserve">only partly showed CD127 and CD90.2 but </w:t>
      </w:r>
      <w:r w:rsidR="009C51AC" w:rsidRPr="003B4C23">
        <w:rPr>
          <w:rFonts w:ascii="Segoe UI" w:hAnsi="Segoe UI" w:cs="Segoe UI"/>
          <w:lang w:val="en-US" w:eastAsia="de-DE"/>
        </w:rPr>
        <w:t xml:space="preserve">were </w:t>
      </w:r>
      <w:r w:rsidR="005F01B4">
        <w:rPr>
          <w:rFonts w:ascii="Segoe UI" w:hAnsi="Segoe UI" w:cs="Segoe UI"/>
          <w:lang w:val="en-US" w:eastAsia="de-DE"/>
        </w:rPr>
        <w:t>the ILC cluster with the highest levels of TBET and EOMES. The median of EOMES was 6.4</w:t>
      </w:r>
      <w:r w:rsidR="00D94746">
        <w:rPr>
          <w:rFonts w:ascii="Segoe UI" w:hAnsi="Segoe UI" w:cs="Segoe UI"/>
          <w:lang w:val="en-US" w:eastAsia="de-DE"/>
        </w:rPr>
        <w:t xml:space="preserve"> while both ILC2s and ILC3s had a median of 0. With 6.5 in NK cells/ILC1s, the median of TBET was even higher. Partly, also ILC3s showed TBET signal (median = 4), while ILC2s had a TBET and EOMES median of 0 </w:t>
      </w:r>
      <w:r w:rsidR="00473922" w:rsidRPr="003B4C23">
        <w:rPr>
          <w:rFonts w:ascii="Segoe UI" w:hAnsi="Segoe UI" w:cs="Segoe UI"/>
          <w:lang w:val="en-US" w:eastAsia="de-DE"/>
        </w:rPr>
        <w:t xml:space="preserve">(Fig. 3B, 3D). The cluster annotated as ILC3s had </w:t>
      </w:r>
      <w:r w:rsidR="00D94746">
        <w:rPr>
          <w:rFonts w:ascii="Segoe UI" w:hAnsi="Segoe UI" w:cs="Segoe UI"/>
          <w:lang w:val="en-US" w:eastAsia="de-DE"/>
        </w:rPr>
        <w:t>a high median of</w:t>
      </w:r>
      <w:r w:rsidR="00473922" w:rsidRPr="003B4C23">
        <w:rPr>
          <w:rFonts w:ascii="Segoe UI" w:hAnsi="Segoe UI" w:cs="Segoe UI"/>
          <w:lang w:val="en-US" w:eastAsia="de-DE"/>
        </w:rPr>
        <w:t xml:space="preserve"> </w:t>
      </w:r>
      <w:r w:rsidR="00F5361D" w:rsidRPr="003B4C23">
        <w:rPr>
          <w:rFonts w:ascii="Segoe UI" w:hAnsi="Segoe UI" w:cs="Segoe UI"/>
          <w:lang w:val="en-US" w:eastAsia="de-DE"/>
        </w:rPr>
        <w:t>RORγt</w:t>
      </w:r>
      <w:r w:rsidR="00862A96" w:rsidRPr="003B4C23">
        <w:rPr>
          <w:rFonts w:ascii="Segoe UI" w:hAnsi="Segoe UI" w:cs="Segoe UI"/>
          <w:lang w:val="en-US" w:eastAsia="de-DE"/>
        </w:rPr>
        <w:t xml:space="preserve"> </w:t>
      </w:r>
      <w:r w:rsidR="00D94746">
        <w:rPr>
          <w:rFonts w:ascii="Segoe UI" w:hAnsi="Segoe UI" w:cs="Segoe UI"/>
          <w:lang w:val="en-US" w:eastAsia="de-DE"/>
        </w:rPr>
        <w:t>(6.2), while the median of ILC2s and NK cells/ILC1s was 0</w:t>
      </w:r>
      <w:r w:rsidRPr="003B4C23">
        <w:rPr>
          <w:rFonts w:ascii="Segoe UI" w:hAnsi="Segoe UI" w:cs="Segoe UI"/>
          <w:lang w:val="en-US" w:eastAsia="de-DE"/>
        </w:rPr>
        <w:t>.</w:t>
      </w:r>
      <w:r w:rsidR="00C6300E" w:rsidRPr="003B4C23">
        <w:rPr>
          <w:rFonts w:ascii="Segoe UI" w:hAnsi="Segoe UI" w:cs="Segoe UI"/>
          <w:lang w:val="en-US" w:eastAsia="de-DE"/>
        </w:rPr>
        <w:t xml:space="preserve"> </w:t>
      </w:r>
    </w:p>
    <w:p w14:paraId="7E347EF0" w14:textId="0B10AD6D" w:rsidR="00A718B9" w:rsidRPr="003B4C23" w:rsidRDefault="0097099E" w:rsidP="00663492">
      <w:pPr>
        <w:jc w:val="both"/>
        <w:rPr>
          <w:rFonts w:ascii="Segoe UI" w:hAnsi="Segoe UI" w:cs="Segoe UI"/>
          <w:lang w:val="en-US" w:eastAsia="de-DE"/>
        </w:rPr>
      </w:pPr>
      <w:r w:rsidRPr="003B4C23">
        <w:rPr>
          <w:rFonts w:ascii="Segoe UI" w:hAnsi="Segoe UI" w:cs="Segoe UI"/>
          <w:lang w:val="en-US" w:eastAsia="de-DE"/>
        </w:rPr>
        <w:t>We also performed re-clustering of the stromal compartment which resulted in three subtypes: EMCN</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CD31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blood vessels, LYVE1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CD90.2</w:t>
      </w:r>
      <w:r w:rsidRPr="003B4C23">
        <w:rPr>
          <w:rFonts w:ascii="Segoe UI" w:hAnsi="Segoe UI" w:cs="Segoe UI"/>
          <w:vertAlign w:val="superscript"/>
          <w:lang w:val="en-US" w:eastAsia="de-DE"/>
        </w:rPr>
        <w:t>+</w:t>
      </w:r>
      <w:r w:rsidRPr="003B4C23">
        <w:rPr>
          <w:rFonts w:ascii="Segoe UI" w:hAnsi="Segoe UI" w:cs="Segoe UI"/>
          <w:lang w:val="en-US" w:eastAsia="de-DE"/>
        </w:rPr>
        <w:t xml:space="preserve"> lymphatics, and a </w:t>
      </w:r>
      <w:commentRangeStart w:id="20"/>
      <w:commentRangeStart w:id="21"/>
      <w:r w:rsidRPr="003B4C23">
        <w:rPr>
          <w:rFonts w:ascii="Segoe UI" w:hAnsi="Segoe UI" w:cs="Segoe UI"/>
          <w:lang w:val="en-US" w:eastAsia="de-DE"/>
        </w:rPr>
        <w:t>CD45</w:t>
      </w:r>
      <w:r w:rsidRPr="003B4C23">
        <w:rPr>
          <w:rFonts w:ascii="Segoe UI" w:hAnsi="Segoe UI" w:cs="Segoe UI"/>
          <w:vertAlign w:val="superscript"/>
          <w:lang w:val="en-US" w:eastAsia="de-DE"/>
        </w:rPr>
        <w:t>-</w:t>
      </w:r>
      <w:r w:rsidRPr="003B4C23">
        <w:rPr>
          <w:rFonts w:ascii="Segoe UI" w:hAnsi="Segoe UI" w:cs="Segoe UI"/>
          <w:lang w:val="en-US" w:eastAsia="de-DE"/>
        </w:rPr>
        <w:t xml:space="preserve"> IRF4</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cluster</w:t>
      </w:r>
      <w:commentRangeEnd w:id="20"/>
      <w:r w:rsidR="00B93424">
        <w:rPr>
          <w:rStyle w:val="Kommentarzeichen"/>
        </w:rPr>
        <w:commentReference w:id="20"/>
      </w:r>
      <w:commentRangeEnd w:id="21"/>
      <w:r w:rsidR="001D4D8C">
        <w:rPr>
          <w:rStyle w:val="Kommentarzeichen"/>
        </w:rPr>
        <w:commentReference w:id="21"/>
      </w:r>
      <w:r w:rsidRPr="003B4C23">
        <w:rPr>
          <w:rFonts w:ascii="Segoe UI" w:hAnsi="Segoe UI" w:cs="Segoe UI"/>
          <w:lang w:val="en-US" w:eastAsia="de-DE"/>
        </w:rPr>
        <w:t>.</w:t>
      </w:r>
      <w:r w:rsidR="00A718B9" w:rsidRPr="003B4C23">
        <w:rPr>
          <w:rFonts w:ascii="Segoe UI" w:hAnsi="Segoe UI" w:cs="Segoe UI"/>
          <w:lang w:val="en-US" w:eastAsia="de-DE"/>
        </w:rPr>
        <w:t xml:space="preserve"> In summary, </w:t>
      </w:r>
      <w:r w:rsidR="00CA6BC4" w:rsidRPr="003B4C23">
        <w:rPr>
          <w:rFonts w:ascii="Segoe UI" w:hAnsi="Segoe UI" w:cs="Segoe UI"/>
          <w:lang w:val="en-US" w:eastAsia="de-DE"/>
        </w:rPr>
        <w:t xml:space="preserve">we were able to identify 11 different immune and non-immune cell types in murine lung MELC data, including the ILC subtypes NK cells/ILC1s, ILC2s, and ILC3s (Supplementary Fig. 1). </w:t>
      </w:r>
    </w:p>
    <w:p w14:paraId="137AD8C7" w14:textId="3C1A45AD" w:rsidR="00D12347" w:rsidRPr="003B4C23" w:rsidRDefault="00AE4DC0" w:rsidP="00D12347">
      <w:pPr>
        <w:jc w:val="both"/>
        <w:rPr>
          <w:rFonts w:ascii="Segoe UI" w:hAnsi="Segoe UI" w:cs="Segoe UI"/>
          <w:b/>
          <w:sz w:val="25"/>
          <w:szCs w:val="25"/>
          <w:lang w:val="en-US" w:eastAsia="de-DE"/>
        </w:rPr>
      </w:pPr>
      <w:r w:rsidRPr="003B4C23">
        <w:rPr>
          <w:rFonts w:ascii="Segoe UI" w:hAnsi="Segoe UI" w:cs="Segoe UI"/>
          <w:b/>
          <w:sz w:val="25"/>
          <w:szCs w:val="25"/>
          <w:lang w:val="en-US" w:eastAsia="de-DE"/>
        </w:rPr>
        <w:t>L</w:t>
      </w:r>
      <w:r w:rsidR="00992A42" w:rsidRPr="003B4C23">
        <w:rPr>
          <w:rFonts w:ascii="Segoe UI" w:hAnsi="Segoe UI" w:cs="Segoe UI"/>
          <w:b/>
          <w:sz w:val="25"/>
          <w:szCs w:val="25"/>
          <w:lang w:val="en-US" w:eastAsia="de-DE"/>
        </w:rPr>
        <w:t xml:space="preserve">ung ILC2s </w:t>
      </w:r>
      <w:r w:rsidR="00663212" w:rsidRPr="003B4C23">
        <w:rPr>
          <w:rFonts w:ascii="Segoe UI" w:hAnsi="Segoe UI" w:cs="Segoe UI"/>
          <w:b/>
          <w:sz w:val="25"/>
          <w:szCs w:val="25"/>
          <w:lang w:val="en-US" w:eastAsia="de-DE"/>
        </w:rPr>
        <w:t xml:space="preserve">are the predominant ILC subtype in murine lung and </w:t>
      </w:r>
      <w:r w:rsidR="00992A42" w:rsidRPr="003B4C23">
        <w:rPr>
          <w:rFonts w:ascii="Segoe UI" w:hAnsi="Segoe UI" w:cs="Segoe UI"/>
          <w:b/>
          <w:sz w:val="25"/>
          <w:szCs w:val="25"/>
          <w:lang w:val="en-US" w:eastAsia="de-DE"/>
        </w:rPr>
        <w:t>only increase at IL-33 day 3</w:t>
      </w:r>
    </w:p>
    <w:p w14:paraId="036710BA" w14:textId="4F72592B" w:rsidR="00B83737" w:rsidRPr="003B4C23" w:rsidRDefault="005A6E4B" w:rsidP="001E1D3B">
      <w:pPr>
        <w:jc w:val="both"/>
        <w:rPr>
          <w:rFonts w:ascii="Segoe UI" w:hAnsi="Segoe UI" w:cs="Segoe UI"/>
          <w:lang w:val="en-US" w:eastAsia="de-DE"/>
        </w:rPr>
      </w:pPr>
      <w:r w:rsidRPr="003B4C23">
        <w:rPr>
          <w:rFonts w:ascii="Segoe UI" w:hAnsi="Segoe UI" w:cs="Segoe UI"/>
          <w:lang w:val="en-US" w:eastAsia="de-DE"/>
        </w:rPr>
        <w:t>We first quantified the total count, as well as the proportions of the identified ILC subtypes within the immune and the ILC compartment</w:t>
      </w:r>
      <w:r w:rsidR="005721DE" w:rsidRPr="003B4C23">
        <w:rPr>
          <w:rFonts w:ascii="Segoe UI" w:hAnsi="Segoe UI" w:cs="Segoe UI"/>
          <w:lang w:val="en-US" w:eastAsia="de-DE"/>
        </w:rPr>
        <w:t xml:space="preserve"> under </w:t>
      </w:r>
      <w:r w:rsidR="00B93424" w:rsidRPr="003B4C23">
        <w:rPr>
          <w:rFonts w:ascii="Segoe UI" w:hAnsi="Segoe UI" w:cs="Segoe UI"/>
          <w:lang w:val="en-US" w:eastAsia="de-DE"/>
        </w:rPr>
        <w:t>h</w:t>
      </w:r>
      <w:r w:rsidR="00B93424">
        <w:rPr>
          <w:rFonts w:ascii="Segoe UI" w:hAnsi="Segoe UI" w:cs="Segoe UI"/>
          <w:lang w:val="en-US" w:eastAsia="de-DE"/>
        </w:rPr>
        <w:t>omeostatic</w:t>
      </w:r>
      <w:r w:rsidR="00B93424" w:rsidRPr="003B4C23">
        <w:rPr>
          <w:rFonts w:ascii="Segoe UI" w:hAnsi="Segoe UI" w:cs="Segoe UI"/>
          <w:lang w:val="en-US" w:eastAsia="de-DE"/>
        </w:rPr>
        <w:t xml:space="preserve"> </w:t>
      </w:r>
      <w:r w:rsidR="005721DE" w:rsidRPr="003B4C23">
        <w:rPr>
          <w:rFonts w:ascii="Segoe UI" w:hAnsi="Segoe UI" w:cs="Segoe UI"/>
          <w:lang w:val="en-US" w:eastAsia="de-DE"/>
        </w:rPr>
        <w:t>conditions</w:t>
      </w:r>
      <w:r w:rsidRPr="003B4C23">
        <w:rPr>
          <w:rFonts w:ascii="Segoe UI" w:hAnsi="Segoe UI" w:cs="Segoe UI"/>
          <w:lang w:val="en-US" w:eastAsia="de-DE"/>
        </w:rPr>
        <w:t xml:space="preserve"> (Fig. 4A-C). The median number of identified ILC2s per FOV was 11, while </w:t>
      </w:r>
      <w:r w:rsidR="005721DE" w:rsidRPr="003B4C23">
        <w:rPr>
          <w:rFonts w:ascii="Segoe UI" w:hAnsi="Segoe UI" w:cs="Segoe UI"/>
          <w:lang w:val="en-US" w:eastAsia="de-DE"/>
        </w:rPr>
        <w:t>the median number of NK cells/ILC1s was 8</w:t>
      </w:r>
      <w:r w:rsidR="008C053F" w:rsidRPr="003B4C23">
        <w:rPr>
          <w:rFonts w:ascii="Segoe UI" w:hAnsi="Segoe UI" w:cs="Segoe UI"/>
          <w:lang w:val="en-US" w:eastAsia="de-DE"/>
        </w:rPr>
        <w:t xml:space="preserve"> (Fig. 4A)</w:t>
      </w:r>
      <w:r w:rsidR="005721DE" w:rsidRPr="003B4C23">
        <w:rPr>
          <w:rFonts w:ascii="Segoe UI" w:hAnsi="Segoe UI" w:cs="Segoe UI"/>
          <w:lang w:val="en-US" w:eastAsia="de-DE"/>
        </w:rPr>
        <w:t>. ILC3s were the rarest ILC subtype and were only detected in one</w:t>
      </w:r>
      <w:r w:rsidR="009A2A68">
        <w:rPr>
          <w:rFonts w:ascii="Segoe UI" w:hAnsi="Segoe UI" w:cs="Segoe UI"/>
          <w:lang w:val="en-US" w:eastAsia="de-DE"/>
        </w:rPr>
        <w:t xml:space="preserve"> out of 9</w:t>
      </w:r>
      <w:r w:rsidR="005721DE" w:rsidRPr="003B4C23">
        <w:rPr>
          <w:rFonts w:ascii="Segoe UI" w:hAnsi="Segoe UI" w:cs="Segoe UI"/>
          <w:lang w:val="en-US" w:eastAsia="de-DE"/>
        </w:rPr>
        <w:t xml:space="preserve"> FOV under </w:t>
      </w:r>
      <w:r w:rsidR="0036367F">
        <w:rPr>
          <w:rFonts w:ascii="Segoe UI" w:hAnsi="Segoe UI" w:cs="Segoe UI"/>
          <w:lang w:val="en-US" w:eastAsia="de-DE"/>
        </w:rPr>
        <w:t>homeostatic</w:t>
      </w:r>
      <w:r w:rsidR="005721DE" w:rsidRPr="003B4C23">
        <w:rPr>
          <w:rFonts w:ascii="Segoe UI" w:hAnsi="Segoe UI" w:cs="Segoe UI"/>
          <w:lang w:val="en-US" w:eastAsia="de-DE"/>
        </w:rPr>
        <w:t xml:space="preserve"> conditions (Fig. 4A). </w:t>
      </w:r>
      <w:r w:rsidR="009A2A68">
        <w:rPr>
          <w:rFonts w:ascii="Segoe UI" w:hAnsi="Segoe UI" w:cs="Segoe UI"/>
          <w:lang w:val="en-US" w:eastAsia="de-DE"/>
        </w:rPr>
        <w:t xml:space="preserve">Regarding the different ILC subtypes, </w:t>
      </w:r>
      <w:r w:rsidR="005721DE" w:rsidRPr="003B4C23">
        <w:rPr>
          <w:rFonts w:ascii="Segoe UI" w:hAnsi="Segoe UI" w:cs="Segoe UI"/>
          <w:lang w:val="en-US" w:eastAsia="de-DE"/>
        </w:rPr>
        <w:t>ILC2s represented the predominant ILC subtype</w:t>
      </w:r>
      <w:r w:rsidR="002420F9">
        <w:rPr>
          <w:rFonts w:ascii="Segoe UI" w:hAnsi="Segoe UI" w:cs="Segoe UI"/>
          <w:lang w:val="en-US" w:eastAsia="de-DE"/>
        </w:rPr>
        <w:t xml:space="preserve"> </w:t>
      </w:r>
      <w:r w:rsidR="00147063">
        <w:rPr>
          <w:rFonts w:ascii="Segoe UI" w:hAnsi="Segoe UI" w:cs="Segoe UI"/>
          <w:lang w:val="en-US" w:eastAsia="de-DE"/>
        </w:rPr>
        <w:t xml:space="preserve">within the immune compartment with a median of </w:t>
      </w:r>
      <w:r w:rsidR="00653D93">
        <w:rPr>
          <w:rFonts w:ascii="Segoe UI" w:hAnsi="Segoe UI" w:cs="Segoe UI"/>
          <w:lang w:val="en-US" w:eastAsia="de-DE"/>
        </w:rPr>
        <w:t>4.5</w:t>
      </w:r>
      <w:r w:rsidR="00147063">
        <w:rPr>
          <w:rFonts w:ascii="Segoe UI" w:hAnsi="Segoe UI" w:cs="Segoe UI"/>
          <w:lang w:val="en-US" w:eastAsia="de-DE"/>
        </w:rPr>
        <w:t> % as well as within the ILC compartment with a median of 61.5 %</w:t>
      </w:r>
      <w:r w:rsidR="005721DE" w:rsidRPr="003B4C23">
        <w:rPr>
          <w:rFonts w:ascii="Segoe UI" w:hAnsi="Segoe UI" w:cs="Segoe UI"/>
          <w:lang w:val="en-US" w:eastAsia="de-DE"/>
        </w:rPr>
        <w:t xml:space="preserve">, </w:t>
      </w:r>
      <w:r w:rsidR="002420F9">
        <w:rPr>
          <w:rFonts w:ascii="Segoe UI" w:hAnsi="Segoe UI" w:cs="Segoe UI"/>
          <w:lang w:val="en-US" w:eastAsia="de-DE"/>
        </w:rPr>
        <w:t>followed by NK cells/ILC1s</w:t>
      </w:r>
      <w:r w:rsidR="00147063">
        <w:rPr>
          <w:rFonts w:ascii="Segoe UI" w:hAnsi="Segoe UI" w:cs="Segoe UI"/>
          <w:lang w:val="en-US" w:eastAsia="de-DE"/>
        </w:rPr>
        <w:t xml:space="preserve"> (median </w:t>
      </w:r>
      <w:r w:rsidR="00653D93">
        <w:rPr>
          <w:rFonts w:ascii="Segoe UI" w:hAnsi="Segoe UI" w:cs="Segoe UI"/>
          <w:lang w:val="en-US" w:eastAsia="de-DE"/>
        </w:rPr>
        <w:t>of 3.7 % and</w:t>
      </w:r>
      <w:r w:rsidR="00147063">
        <w:rPr>
          <w:rFonts w:ascii="Segoe UI" w:hAnsi="Segoe UI" w:cs="Segoe UI"/>
          <w:lang w:val="en-US" w:eastAsia="de-DE"/>
        </w:rPr>
        <w:t xml:space="preserve"> 38.5 %, respectively)</w:t>
      </w:r>
      <w:r w:rsidR="002420F9">
        <w:rPr>
          <w:rFonts w:ascii="Segoe UI" w:hAnsi="Segoe UI" w:cs="Segoe UI"/>
          <w:lang w:val="en-US" w:eastAsia="de-DE"/>
        </w:rPr>
        <w:t xml:space="preserve">. ILC3s were only detectable in one FOV under </w:t>
      </w:r>
      <w:r w:rsidR="0036367F">
        <w:rPr>
          <w:rFonts w:ascii="Segoe UI" w:hAnsi="Segoe UI" w:cs="Segoe UI"/>
          <w:lang w:val="en-US" w:eastAsia="de-DE"/>
        </w:rPr>
        <w:t>homeostatic</w:t>
      </w:r>
      <w:r w:rsidR="002420F9">
        <w:rPr>
          <w:rFonts w:ascii="Segoe UI" w:hAnsi="Segoe UI" w:cs="Segoe UI"/>
          <w:lang w:val="en-US" w:eastAsia="de-DE"/>
        </w:rPr>
        <w:t xml:space="preserve"> conditions and ILC3s were present in frequenc</w:t>
      </w:r>
      <w:r w:rsidR="00F90929">
        <w:rPr>
          <w:rFonts w:ascii="Segoe UI" w:hAnsi="Segoe UI" w:cs="Segoe UI"/>
          <w:lang w:val="en-US" w:eastAsia="de-DE"/>
        </w:rPr>
        <w:t xml:space="preserve">ies of </w:t>
      </w:r>
      <w:r w:rsidR="005721DE" w:rsidRPr="003B4C23">
        <w:rPr>
          <w:rFonts w:ascii="Segoe UI" w:hAnsi="Segoe UI" w:cs="Segoe UI"/>
          <w:lang w:val="en-US" w:eastAsia="de-DE"/>
        </w:rPr>
        <w:t>less than 1 % (Fig. 4B-C).</w:t>
      </w:r>
    </w:p>
    <w:p w14:paraId="2A0D1D8E" w14:textId="4789EA75" w:rsidR="001E1D3B" w:rsidRDefault="008C053F" w:rsidP="001E1D3B">
      <w:pPr>
        <w:jc w:val="both"/>
        <w:rPr>
          <w:rFonts w:ascii="Segoe UI" w:hAnsi="Segoe UI" w:cs="Segoe UI"/>
          <w:lang w:val="en-US" w:eastAsia="de-DE"/>
        </w:rPr>
      </w:pPr>
      <w:r w:rsidRPr="003B4C23">
        <w:rPr>
          <w:rFonts w:ascii="Segoe UI" w:hAnsi="Segoe UI" w:cs="Segoe UI"/>
          <w:lang w:val="en-US" w:eastAsia="de-DE"/>
        </w:rPr>
        <w:t xml:space="preserve">Next, we quantified the cellular distribution at different time points </w:t>
      </w:r>
      <w:r w:rsidR="0074587B">
        <w:rPr>
          <w:rFonts w:ascii="Segoe UI" w:hAnsi="Segoe UI" w:cs="Segoe UI"/>
          <w:lang w:val="en-US" w:eastAsia="de-DE"/>
        </w:rPr>
        <w:t>after</w:t>
      </w:r>
      <w:r w:rsidRPr="003B4C23">
        <w:rPr>
          <w:rFonts w:ascii="Segoe UI" w:hAnsi="Segoe UI" w:cs="Segoe UI"/>
          <w:lang w:val="en-US" w:eastAsia="de-DE"/>
        </w:rPr>
        <w:t xml:space="preserve"> IL-33 application (Fig. 4D-I). </w:t>
      </w:r>
      <w:r w:rsidR="009220EF" w:rsidRPr="003B4C23">
        <w:rPr>
          <w:rFonts w:ascii="Segoe UI" w:hAnsi="Segoe UI" w:cs="Segoe UI"/>
          <w:lang w:val="en-US" w:eastAsia="de-DE"/>
        </w:rPr>
        <w:t xml:space="preserve">Comparing the time points after IL-33 </w:t>
      </w:r>
      <w:r w:rsidR="00B93424">
        <w:rPr>
          <w:rFonts w:ascii="Segoe UI" w:hAnsi="Segoe UI" w:cs="Segoe UI"/>
          <w:lang w:val="en-US" w:eastAsia="de-DE"/>
        </w:rPr>
        <w:t xml:space="preserve">injection </w:t>
      </w:r>
      <w:r w:rsidR="009220EF" w:rsidRPr="003B4C23">
        <w:rPr>
          <w:rFonts w:ascii="Segoe UI" w:hAnsi="Segoe UI" w:cs="Segoe UI"/>
          <w:lang w:val="en-US" w:eastAsia="de-DE"/>
        </w:rPr>
        <w:t xml:space="preserve">to the controls revealed </w:t>
      </w:r>
      <w:r w:rsidR="00705EEE">
        <w:rPr>
          <w:rFonts w:ascii="Segoe UI" w:hAnsi="Segoe UI" w:cs="Segoe UI"/>
          <w:lang w:val="en-US" w:eastAsia="de-DE"/>
        </w:rPr>
        <w:t xml:space="preserve">already </w:t>
      </w:r>
      <w:r w:rsidR="009220EF" w:rsidRPr="003B4C23">
        <w:rPr>
          <w:rFonts w:ascii="Segoe UI" w:hAnsi="Segoe UI" w:cs="Segoe UI"/>
          <w:lang w:val="en-US" w:eastAsia="de-DE"/>
        </w:rPr>
        <w:t xml:space="preserve">a significant increase </w:t>
      </w:r>
      <w:r w:rsidRPr="003B4C23">
        <w:rPr>
          <w:rFonts w:ascii="Segoe UI" w:hAnsi="Segoe UI" w:cs="Segoe UI"/>
          <w:lang w:val="en-US" w:eastAsia="de-DE"/>
        </w:rPr>
        <w:t>in</w:t>
      </w:r>
      <w:r w:rsidR="009220EF" w:rsidRPr="003B4C23">
        <w:rPr>
          <w:rFonts w:ascii="Segoe UI" w:hAnsi="Segoe UI" w:cs="Segoe UI"/>
          <w:lang w:val="en-US" w:eastAsia="de-DE"/>
        </w:rPr>
        <w:t xml:space="preserve"> the total count of the analyzed cells per FOV in general at IL-33 day 1 (Fig. 4D), as well as the immune cells (Fig. 4E), and ILCs (Fig. 4F). However, </w:t>
      </w:r>
      <w:r w:rsidR="001E1D3B" w:rsidRPr="003B4C23">
        <w:rPr>
          <w:rFonts w:ascii="Segoe UI" w:hAnsi="Segoe UI" w:cs="Segoe UI"/>
          <w:lang w:val="en-US" w:eastAsia="de-DE"/>
        </w:rPr>
        <w:t>a</w:t>
      </w:r>
      <w:r w:rsidR="009220EF" w:rsidRPr="003B4C23">
        <w:rPr>
          <w:rFonts w:ascii="Segoe UI" w:hAnsi="Segoe UI" w:cs="Segoe UI"/>
          <w:lang w:val="en-US" w:eastAsia="de-DE"/>
        </w:rPr>
        <w:t xml:space="preserve"> strong</w:t>
      </w:r>
      <w:r w:rsidR="00705EEE">
        <w:rPr>
          <w:rFonts w:ascii="Segoe UI" w:hAnsi="Segoe UI" w:cs="Segoe UI"/>
          <w:lang w:val="en-US" w:eastAsia="de-DE"/>
        </w:rPr>
        <w:t>, statistically</w:t>
      </w:r>
      <w:r w:rsidR="009220EF" w:rsidRPr="003B4C23">
        <w:rPr>
          <w:rFonts w:ascii="Segoe UI" w:hAnsi="Segoe UI" w:cs="Segoe UI"/>
          <w:lang w:val="en-US" w:eastAsia="de-DE"/>
        </w:rPr>
        <w:t xml:space="preserve"> significant increase compared to </w:t>
      </w:r>
      <w:r w:rsidR="0036367F">
        <w:rPr>
          <w:rFonts w:ascii="Segoe UI" w:hAnsi="Segoe UI" w:cs="Segoe UI"/>
          <w:lang w:val="en-US" w:eastAsia="de-DE"/>
        </w:rPr>
        <w:t>homeostatic</w:t>
      </w:r>
      <w:r w:rsidR="009220EF" w:rsidRPr="003B4C23">
        <w:rPr>
          <w:rFonts w:ascii="Segoe UI" w:hAnsi="Segoe UI" w:cs="Segoe UI"/>
          <w:lang w:val="en-US" w:eastAsia="de-DE"/>
        </w:rPr>
        <w:t xml:space="preserve"> tissue was observed after three doses of IL-33. </w:t>
      </w:r>
      <w:r w:rsidR="00E4459C">
        <w:rPr>
          <w:rFonts w:ascii="Segoe UI" w:hAnsi="Segoe UI" w:cs="Segoe UI"/>
          <w:lang w:val="en-US" w:eastAsia="de-DE"/>
        </w:rPr>
        <w:t xml:space="preserve">Of note, </w:t>
      </w:r>
      <w:r w:rsidR="00D6515B">
        <w:rPr>
          <w:rFonts w:ascii="Segoe UI" w:hAnsi="Segoe UI" w:cs="Segoe UI"/>
          <w:lang w:val="en-US" w:eastAsia="de-DE"/>
        </w:rPr>
        <w:t>there was also an increase in myeloid cells</w:t>
      </w:r>
      <w:r w:rsidR="00301883">
        <w:rPr>
          <w:rFonts w:ascii="Segoe UI" w:hAnsi="Segoe UI" w:cs="Segoe UI"/>
          <w:lang w:val="en-US" w:eastAsia="de-DE"/>
        </w:rPr>
        <w:t xml:space="preserve"> from</w:t>
      </w:r>
      <w:r w:rsidR="00D6515B">
        <w:rPr>
          <w:rFonts w:ascii="Segoe UI" w:hAnsi="Segoe UI" w:cs="Segoe UI"/>
          <w:lang w:val="en-US" w:eastAsia="de-DE"/>
        </w:rPr>
        <w:t xml:space="preserve"> a median count of 51 under homeostatic conditions to 383 IL-33 day 3 (data not shown). </w:t>
      </w:r>
    </w:p>
    <w:p w14:paraId="3847EB4F" w14:textId="2F3EFF91" w:rsidR="00B83737" w:rsidRPr="003B4C23" w:rsidRDefault="001E1D3B" w:rsidP="001E1D3B">
      <w:pPr>
        <w:jc w:val="both"/>
        <w:rPr>
          <w:rFonts w:ascii="Segoe UI" w:hAnsi="Segoe UI" w:cs="Segoe UI"/>
          <w:lang w:val="en-US" w:eastAsia="de-DE"/>
        </w:rPr>
      </w:pPr>
      <w:r w:rsidRPr="003B4C23">
        <w:rPr>
          <w:rFonts w:ascii="Segoe UI" w:hAnsi="Segoe UI" w:cs="Segoe UI"/>
          <w:lang w:val="en-US" w:eastAsia="de-DE"/>
        </w:rPr>
        <w:lastRenderedPageBreak/>
        <w:t>Looking at the ILC compartment, the total counts of NK cells/ILC1s</w:t>
      </w:r>
      <w:r w:rsidR="00147B28" w:rsidRPr="003B4C23">
        <w:rPr>
          <w:rFonts w:ascii="Segoe UI" w:hAnsi="Segoe UI" w:cs="Segoe UI"/>
          <w:lang w:val="en-US" w:eastAsia="de-DE"/>
        </w:rPr>
        <w:t xml:space="preserve"> (Fig. 4G)</w:t>
      </w:r>
      <w:r w:rsidRPr="003B4C23">
        <w:rPr>
          <w:rFonts w:ascii="Segoe UI" w:hAnsi="Segoe UI" w:cs="Segoe UI"/>
          <w:lang w:val="en-US" w:eastAsia="de-DE"/>
        </w:rPr>
        <w:t>, ILC2s</w:t>
      </w:r>
      <w:r w:rsidR="00147B28" w:rsidRPr="003B4C23">
        <w:rPr>
          <w:rFonts w:ascii="Segoe UI" w:hAnsi="Segoe UI" w:cs="Segoe UI"/>
          <w:lang w:val="en-US" w:eastAsia="de-DE"/>
        </w:rPr>
        <w:t xml:space="preserve"> (Fig. 4H)</w:t>
      </w:r>
      <w:r w:rsidRPr="003B4C23">
        <w:rPr>
          <w:rFonts w:ascii="Segoe UI" w:hAnsi="Segoe UI" w:cs="Segoe UI"/>
          <w:lang w:val="en-US" w:eastAsia="de-DE"/>
        </w:rPr>
        <w:t xml:space="preserve">, and ILC3s </w:t>
      </w:r>
      <w:r w:rsidR="00147B28" w:rsidRPr="003B4C23">
        <w:rPr>
          <w:rFonts w:ascii="Segoe UI" w:hAnsi="Segoe UI" w:cs="Segoe UI"/>
          <w:lang w:val="en-US" w:eastAsia="de-DE"/>
        </w:rPr>
        <w:t xml:space="preserve">(Fig. 4I) </w:t>
      </w:r>
      <w:r w:rsidR="00422CAC" w:rsidRPr="003B4C23">
        <w:rPr>
          <w:rFonts w:ascii="Segoe UI" w:hAnsi="Segoe UI" w:cs="Segoe UI"/>
          <w:lang w:val="en-US" w:eastAsia="de-DE"/>
        </w:rPr>
        <w:t>significantly</w:t>
      </w:r>
      <w:r w:rsidRPr="003B4C23">
        <w:rPr>
          <w:rFonts w:ascii="Segoe UI" w:hAnsi="Segoe UI" w:cs="Segoe UI"/>
          <w:lang w:val="en-US" w:eastAsia="de-DE"/>
        </w:rPr>
        <w:t xml:space="preserve"> increased at day 3 </w:t>
      </w:r>
      <w:r w:rsidR="00B93424">
        <w:rPr>
          <w:rFonts w:ascii="Segoe UI" w:hAnsi="Segoe UI" w:cs="Segoe UI"/>
          <w:lang w:val="en-US" w:eastAsia="de-DE"/>
        </w:rPr>
        <w:t xml:space="preserve">after </w:t>
      </w:r>
      <w:r w:rsidR="00B93424" w:rsidRPr="003B4C23">
        <w:rPr>
          <w:rFonts w:ascii="Segoe UI" w:hAnsi="Segoe UI" w:cs="Segoe UI"/>
          <w:lang w:val="en-US" w:eastAsia="de-DE"/>
        </w:rPr>
        <w:t xml:space="preserve">IL-33 </w:t>
      </w:r>
      <w:r w:rsidR="00B93424">
        <w:rPr>
          <w:rFonts w:ascii="Segoe UI" w:hAnsi="Segoe UI" w:cs="Segoe UI"/>
          <w:lang w:val="en-US" w:eastAsia="de-DE"/>
        </w:rPr>
        <w:t xml:space="preserve">treatment, </w:t>
      </w:r>
      <w:r w:rsidRPr="003B4C23">
        <w:rPr>
          <w:rFonts w:ascii="Segoe UI" w:hAnsi="Segoe UI" w:cs="Segoe UI"/>
          <w:lang w:val="en-US" w:eastAsia="de-DE"/>
        </w:rPr>
        <w:t xml:space="preserve">compared to </w:t>
      </w:r>
      <w:r w:rsidR="00422CAC" w:rsidRPr="003B4C23">
        <w:rPr>
          <w:rFonts w:ascii="Segoe UI" w:hAnsi="Segoe UI" w:cs="Segoe UI"/>
          <w:lang w:val="en-US" w:eastAsia="de-DE"/>
        </w:rPr>
        <w:t>healthy control</w:t>
      </w:r>
      <w:r w:rsidR="00F90929">
        <w:rPr>
          <w:rFonts w:ascii="Segoe UI" w:hAnsi="Segoe UI" w:cs="Segoe UI"/>
          <w:lang w:val="en-US" w:eastAsia="de-DE"/>
        </w:rPr>
        <w:t>s</w:t>
      </w:r>
      <w:r w:rsidRPr="003B4C23">
        <w:rPr>
          <w:rFonts w:ascii="Segoe UI" w:hAnsi="Segoe UI" w:cs="Segoe UI"/>
          <w:lang w:val="en-US" w:eastAsia="de-DE"/>
        </w:rPr>
        <w:t>.</w:t>
      </w:r>
      <w:r w:rsidR="00C87E0C" w:rsidRPr="003B4C23">
        <w:rPr>
          <w:rFonts w:ascii="Segoe UI" w:hAnsi="Segoe UI" w:cs="Segoe UI"/>
          <w:lang w:val="en-US" w:eastAsia="de-DE"/>
        </w:rPr>
        <w:t xml:space="preserve"> </w:t>
      </w:r>
      <w:r w:rsidR="00100CB3" w:rsidRPr="003B4C23">
        <w:rPr>
          <w:rFonts w:ascii="Segoe UI" w:hAnsi="Segoe UI" w:cs="Segoe UI"/>
          <w:lang w:val="en-US" w:eastAsia="de-DE"/>
        </w:rPr>
        <w:t xml:space="preserve">There was no significant change in the frequencies within the ILC compartment, except for the ILC3 frequency significantly </w:t>
      </w:r>
      <w:r w:rsidR="009220EF" w:rsidRPr="003B4C23">
        <w:rPr>
          <w:rFonts w:ascii="Segoe UI" w:hAnsi="Segoe UI" w:cs="Segoe UI"/>
          <w:lang w:val="en-US" w:eastAsia="de-DE"/>
        </w:rPr>
        <w:t>increasing to a median of 8 % at IL-33 day 2</w:t>
      </w:r>
      <w:r w:rsidR="00B93424">
        <w:rPr>
          <w:rFonts w:ascii="Segoe UI" w:hAnsi="Segoe UI" w:cs="Segoe UI"/>
          <w:lang w:val="en-US" w:eastAsia="de-DE"/>
        </w:rPr>
        <w:t>,</w:t>
      </w:r>
      <w:r w:rsidR="009220EF" w:rsidRPr="003B4C23">
        <w:rPr>
          <w:rFonts w:ascii="Segoe UI" w:hAnsi="Segoe UI" w:cs="Segoe UI"/>
          <w:lang w:val="en-US" w:eastAsia="de-DE"/>
        </w:rPr>
        <w:t xml:space="preserve"> compared to healthy controls where th</w:t>
      </w:r>
      <w:r w:rsidR="0070032A">
        <w:rPr>
          <w:rFonts w:ascii="Segoe UI" w:hAnsi="Segoe UI" w:cs="Segoe UI"/>
          <w:lang w:val="en-US" w:eastAsia="de-DE"/>
        </w:rPr>
        <w:t xml:space="preserve">ose cells were undetectable </w:t>
      </w:r>
      <w:r w:rsidR="009220EF" w:rsidRPr="003B4C23">
        <w:rPr>
          <w:rFonts w:ascii="Segoe UI" w:hAnsi="Segoe UI" w:cs="Segoe UI"/>
          <w:lang w:val="en-US" w:eastAsia="de-DE"/>
        </w:rPr>
        <w:t xml:space="preserve">(data not shown). </w:t>
      </w:r>
    </w:p>
    <w:p w14:paraId="7D6C7524" w14:textId="247F12C1" w:rsidR="00A718B9" w:rsidRPr="003B4C23" w:rsidRDefault="00422CAC" w:rsidP="001E1D3B">
      <w:pPr>
        <w:jc w:val="both"/>
        <w:rPr>
          <w:rFonts w:ascii="Segoe UI" w:hAnsi="Segoe UI" w:cs="Segoe UI"/>
          <w:lang w:val="en-US" w:eastAsia="de-DE"/>
        </w:rPr>
      </w:pPr>
      <w:r w:rsidRPr="003B4C23">
        <w:rPr>
          <w:rFonts w:ascii="Segoe UI" w:hAnsi="Segoe UI" w:cs="Segoe UI"/>
          <w:lang w:val="en-US" w:eastAsia="de-DE"/>
        </w:rPr>
        <w:t>The</w:t>
      </w:r>
      <w:r w:rsidR="004733C4">
        <w:rPr>
          <w:rFonts w:ascii="Segoe UI" w:hAnsi="Segoe UI" w:cs="Segoe UI"/>
          <w:lang w:val="en-US" w:eastAsia="de-DE"/>
        </w:rPr>
        <w:t>se</w:t>
      </w:r>
      <w:r w:rsidRPr="003B4C23">
        <w:rPr>
          <w:rFonts w:ascii="Segoe UI" w:hAnsi="Segoe UI" w:cs="Segoe UI"/>
          <w:lang w:val="en-US" w:eastAsia="de-DE"/>
        </w:rPr>
        <w:t xml:space="preserve"> data confirmed that </w:t>
      </w:r>
      <w:r w:rsidR="000F7567" w:rsidRPr="003B4C23">
        <w:rPr>
          <w:rFonts w:ascii="Segoe UI" w:hAnsi="Segoe UI" w:cs="Segoe UI"/>
          <w:lang w:val="en-US" w:eastAsia="de-DE"/>
        </w:rPr>
        <w:t xml:space="preserve">ILC2s represented the predominant ILC subtype in murine lung tissue. The application of IL-33 </w:t>
      </w:r>
      <w:r w:rsidRPr="003B4C23">
        <w:rPr>
          <w:rFonts w:ascii="Segoe UI" w:hAnsi="Segoe UI" w:cs="Segoe UI"/>
          <w:lang w:val="en-US" w:eastAsia="de-DE"/>
        </w:rPr>
        <w:t xml:space="preserve">significantly </w:t>
      </w:r>
      <w:r w:rsidR="000F7567" w:rsidRPr="003B4C23">
        <w:rPr>
          <w:rFonts w:ascii="Segoe UI" w:hAnsi="Segoe UI" w:cs="Segoe UI"/>
          <w:lang w:val="en-US" w:eastAsia="de-DE"/>
        </w:rPr>
        <w:t xml:space="preserve">triggered the accumulation of </w:t>
      </w:r>
      <w:r w:rsidRPr="003B4C23">
        <w:rPr>
          <w:rFonts w:ascii="Segoe UI" w:hAnsi="Segoe UI" w:cs="Segoe UI"/>
          <w:lang w:val="en-US" w:eastAsia="de-DE"/>
        </w:rPr>
        <w:t xml:space="preserve">cells in general, immune cells and </w:t>
      </w:r>
      <w:r w:rsidR="0036367F">
        <w:rPr>
          <w:rFonts w:ascii="Segoe UI" w:hAnsi="Segoe UI" w:cs="Segoe UI"/>
          <w:lang w:val="en-US" w:eastAsia="de-DE"/>
        </w:rPr>
        <w:t xml:space="preserve">all </w:t>
      </w:r>
      <w:r w:rsidRPr="003B4C23">
        <w:rPr>
          <w:rFonts w:ascii="Segoe UI" w:hAnsi="Segoe UI" w:cs="Segoe UI"/>
          <w:lang w:val="en-US" w:eastAsia="de-DE"/>
        </w:rPr>
        <w:t xml:space="preserve">ILC subtypes </w:t>
      </w:r>
      <w:r w:rsidR="000F7567" w:rsidRPr="003B4C23">
        <w:rPr>
          <w:rFonts w:ascii="Segoe UI" w:hAnsi="Segoe UI" w:cs="Segoe UI"/>
          <w:lang w:val="en-US" w:eastAsia="de-DE"/>
        </w:rPr>
        <w:t xml:space="preserve">in the lung at IL-33 day 3. </w:t>
      </w:r>
    </w:p>
    <w:p w14:paraId="0A4695E2" w14:textId="4C140526" w:rsidR="00234FDA" w:rsidRPr="003B4C23" w:rsidRDefault="00FE2D85" w:rsidP="00F64AF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Spatial analysis reveals accumulation of ILC2s in peri-lymphatic niches shared with myeloid cells in </w:t>
      </w:r>
      <w:r w:rsidR="000F7567" w:rsidRPr="003B4C23">
        <w:rPr>
          <w:rFonts w:ascii="Segoe UI" w:hAnsi="Segoe UI" w:cs="Segoe UI"/>
          <w:b/>
          <w:sz w:val="25"/>
          <w:szCs w:val="25"/>
          <w:lang w:val="en-US" w:eastAsia="de-DE"/>
        </w:rPr>
        <w:t xml:space="preserve">the </w:t>
      </w:r>
      <w:r w:rsidRPr="003B4C23">
        <w:rPr>
          <w:rFonts w:ascii="Segoe UI" w:hAnsi="Segoe UI" w:cs="Segoe UI"/>
          <w:b/>
          <w:sz w:val="25"/>
          <w:szCs w:val="25"/>
          <w:lang w:val="en-US" w:eastAsia="de-DE"/>
        </w:rPr>
        <w:t>lung</w:t>
      </w:r>
    </w:p>
    <w:p w14:paraId="1C6F565A" w14:textId="2C16B53F" w:rsidR="000F7567" w:rsidRPr="003B4C23" w:rsidRDefault="000F7567" w:rsidP="00992A42">
      <w:pPr>
        <w:jc w:val="both"/>
        <w:rPr>
          <w:rFonts w:ascii="Segoe UI" w:hAnsi="Segoe UI" w:cs="Segoe UI"/>
          <w:lang w:val="en-US" w:eastAsia="de-DE"/>
        </w:rPr>
      </w:pPr>
      <w:r w:rsidRPr="003B4C23">
        <w:rPr>
          <w:rFonts w:ascii="Segoe UI" w:hAnsi="Segoe UI" w:cs="Segoe UI"/>
          <w:lang w:val="en-US" w:eastAsia="de-DE"/>
        </w:rPr>
        <w:t>Next, we analyze</w:t>
      </w:r>
      <w:r w:rsidR="0070032A">
        <w:rPr>
          <w:rFonts w:ascii="Segoe UI" w:hAnsi="Segoe UI" w:cs="Segoe UI"/>
          <w:lang w:val="en-US" w:eastAsia="de-DE"/>
        </w:rPr>
        <w:t>d the</w:t>
      </w:r>
      <w:r w:rsidRPr="003B4C23">
        <w:rPr>
          <w:rFonts w:ascii="Segoe UI" w:hAnsi="Segoe UI" w:cs="Segoe UI"/>
          <w:lang w:val="en-US" w:eastAsia="de-DE"/>
        </w:rPr>
        <w:t xml:space="preserve"> </w:t>
      </w:r>
      <w:r w:rsidR="0070032A">
        <w:rPr>
          <w:rFonts w:ascii="Segoe UI" w:hAnsi="Segoe UI" w:cs="Segoe UI"/>
          <w:lang w:val="en-US" w:eastAsia="de-DE"/>
        </w:rPr>
        <w:t>localization</w:t>
      </w:r>
      <w:r w:rsidRPr="003B4C23">
        <w:rPr>
          <w:rFonts w:ascii="Segoe UI" w:hAnsi="Segoe UI" w:cs="Segoe UI"/>
          <w:lang w:val="en-US" w:eastAsia="de-DE"/>
        </w:rPr>
        <w:t xml:space="preserve"> of the different ILC subtypes at different points after IL-33 application </w:t>
      </w:r>
      <w:r w:rsidR="004733C4">
        <w:rPr>
          <w:rFonts w:ascii="Segoe UI" w:hAnsi="Segoe UI" w:cs="Segoe UI"/>
          <w:lang w:val="en-US" w:eastAsia="de-DE"/>
        </w:rPr>
        <w:t>to interrogate</w:t>
      </w:r>
      <w:r w:rsidRPr="003B4C23">
        <w:rPr>
          <w:rFonts w:ascii="Segoe UI" w:hAnsi="Segoe UI" w:cs="Segoe UI"/>
          <w:lang w:val="en-US" w:eastAsia="de-DE"/>
        </w:rPr>
        <w:t xml:space="preserve"> whether the inflammatory stimuli affected the distributions of ILC subtypes within the tissue. </w:t>
      </w:r>
    </w:p>
    <w:p w14:paraId="62C4DCA4" w14:textId="67DE4FFC" w:rsidR="008D3060" w:rsidRPr="003B4C23" w:rsidRDefault="00CD242F" w:rsidP="00992A42">
      <w:pPr>
        <w:jc w:val="both"/>
        <w:rPr>
          <w:rFonts w:ascii="Segoe UI" w:hAnsi="Segoe UI" w:cs="Segoe UI"/>
          <w:lang w:val="en-US" w:eastAsia="de-DE"/>
        </w:rPr>
      </w:pPr>
      <w:r w:rsidRPr="003B4C23">
        <w:rPr>
          <w:rFonts w:ascii="Segoe UI" w:hAnsi="Segoe UI" w:cs="Segoe UI"/>
          <w:lang w:val="en-US" w:eastAsia="de-DE"/>
        </w:rPr>
        <w:t>Spatial a</w:t>
      </w:r>
      <w:r w:rsidR="008D3060" w:rsidRPr="003B4C23">
        <w:rPr>
          <w:rFonts w:ascii="Segoe UI" w:hAnsi="Segoe UI" w:cs="Segoe UI"/>
          <w:lang w:val="en-US" w:eastAsia="de-DE"/>
        </w:rPr>
        <w:t xml:space="preserve">nalysis </w:t>
      </w:r>
      <w:r w:rsidRPr="003B4C23">
        <w:rPr>
          <w:rFonts w:ascii="Segoe UI" w:hAnsi="Segoe UI" w:cs="Segoe UI"/>
          <w:lang w:val="en-US" w:eastAsia="de-DE"/>
        </w:rPr>
        <w:t xml:space="preserve">revealed </w:t>
      </w:r>
      <w:r w:rsidR="008D3060" w:rsidRPr="003B4C23">
        <w:rPr>
          <w:rFonts w:ascii="Segoe UI" w:hAnsi="Segoe UI" w:cs="Segoe UI"/>
          <w:lang w:val="en-US" w:eastAsia="de-DE"/>
        </w:rPr>
        <w:t>high co-enrichment scores of ILC2s and lymphatics (Fig. 5A). This was confirmed by visual inspection and localization of ILC2s close to CD90.2</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LYVE1</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endothelial structures that represented lymphatics in IF overlays (Fig. 5B). </w:t>
      </w:r>
      <w:r w:rsidR="00575C46">
        <w:rPr>
          <w:rFonts w:ascii="Segoe UI" w:hAnsi="Segoe UI" w:cs="Segoe UI"/>
          <w:lang w:val="en-US" w:eastAsia="de-DE"/>
        </w:rPr>
        <w:t xml:space="preserve">Of note, the identified ILC2s were localized close to lymphatics but only rarely inside vessel structures confirmed </w:t>
      </w:r>
      <w:r w:rsidR="00D21516">
        <w:rPr>
          <w:rFonts w:ascii="Segoe UI" w:hAnsi="Segoe UI" w:cs="Segoe UI"/>
          <w:lang w:val="en-US" w:eastAsia="de-DE"/>
        </w:rPr>
        <w:t xml:space="preserve">quantitatively </w:t>
      </w:r>
      <w:r w:rsidR="00575C46">
        <w:rPr>
          <w:rFonts w:ascii="Segoe UI" w:hAnsi="Segoe UI" w:cs="Segoe UI"/>
          <w:lang w:val="en-US" w:eastAsia="de-DE"/>
        </w:rPr>
        <w:t xml:space="preserve">by </w:t>
      </w:r>
      <w:r w:rsidR="00D21516">
        <w:rPr>
          <w:rFonts w:ascii="Segoe UI" w:hAnsi="Segoe UI" w:cs="Segoe UI"/>
          <w:lang w:val="en-US" w:eastAsia="de-DE"/>
        </w:rPr>
        <w:t>98.08 %</w:t>
      </w:r>
      <w:r w:rsidR="00575C46">
        <w:rPr>
          <w:rFonts w:ascii="Segoe UI" w:hAnsi="Segoe UI" w:cs="Segoe UI"/>
          <w:lang w:val="en-US" w:eastAsia="de-DE"/>
        </w:rPr>
        <w:t xml:space="preserve"> of ILC2s </w:t>
      </w:r>
      <w:r w:rsidR="00D21516">
        <w:rPr>
          <w:rFonts w:ascii="Segoe UI" w:hAnsi="Segoe UI" w:cs="Segoe UI"/>
          <w:lang w:val="en-US" w:eastAsia="de-DE"/>
        </w:rPr>
        <w:t xml:space="preserve">having a minimum distance to lymphatics </w:t>
      </w:r>
      <w:r w:rsidR="00575C46">
        <w:rPr>
          <w:rFonts w:ascii="Segoe UI" w:hAnsi="Segoe UI" w:cs="Segoe UI"/>
          <w:lang w:val="en-US" w:eastAsia="de-DE"/>
        </w:rPr>
        <w:t xml:space="preserve">higher than 5 µm under </w:t>
      </w:r>
      <w:r w:rsidR="0036367F">
        <w:rPr>
          <w:rFonts w:ascii="Segoe UI" w:hAnsi="Segoe UI" w:cs="Segoe UI"/>
          <w:lang w:val="en-US" w:eastAsia="de-DE"/>
        </w:rPr>
        <w:t>homeostatic</w:t>
      </w:r>
      <w:r w:rsidR="00575C46">
        <w:rPr>
          <w:rFonts w:ascii="Segoe UI" w:hAnsi="Segoe UI" w:cs="Segoe UI"/>
          <w:lang w:val="en-US" w:eastAsia="de-DE"/>
        </w:rPr>
        <w:t xml:space="preserve"> conditions (data not shown). </w:t>
      </w:r>
      <w:r w:rsidR="008D3060" w:rsidRPr="003B4C23">
        <w:rPr>
          <w:rFonts w:ascii="Segoe UI" w:hAnsi="Segoe UI" w:cs="Segoe UI"/>
          <w:lang w:val="en-US" w:eastAsia="de-DE"/>
        </w:rPr>
        <w:t xml:space="preserve">ILC2s possessed with a median of 33 µm the smallest minimum distance to lymphatics within all measured immune cells under </w:t>
      </w:r>
      <w:r w:rsidR="0036367F">
        <w:rPr>
          <w:rFonts w:ascii="Segoe UI" w:hAnsi="Segoe UI" w:cs="Segoe UI"/>
          <w:lang w:val="en-US" w:eastAsia="de-DE"/>
        </w:rPr>
        <w:t>homeostatic</w:t>
      </w:r>
      <w:r w:rsidR="008D3060" w:rsidRPr="003B4C23">
        <w:rPr>
          <w:rFonts w:ascii="Segoe UI" w:hAnsi="Segoe UI" w:cs="Segoe UI"/>
          <w:lang w:val="en-US" w:eastAsia="de-DE"/>
        </w:rPr>
        <w:t xml:space="preserve"> conditions in murine lung (Fig. 5C).</w:t>
      </w:r>
      <w:r w:rsidR="00EA3AB0" w:rsidRPr="003B4C23">
        <w:rPr>
          <w:rFonts w:ascii="Segoe UI" w:hAnsi="Segoe UI" w:cs="Segoe UI"/>
          <w:lang w:val="en-US" w:eastAsia="de-DE"/>
        </w:rPr>
        <w:t xml:space="preserve"> At IL-33 day 3, an overall decrease of the minimal distance of all tested different immune cells to lymphatics was observed</w:t>
      </w:r>
      <w:r w:rsidR="00594F05">
        <w:rPr>
          <w:rFonts w:ascii="Segoe UI" w:hAnsi="Segoe UI" w:cs="Segoe UI"/>
          <w:lang w:val="en-US" w:eastAsia="de-DE"/>
        </w:rPr>
        <w:t>.</w:t>
      </w:r>
      <w:r w:rsidR="00EA3AB0" w:rsidRPr="003B4C23">
        <w:rPr>
          <w:rFonts w:ascii="Segoe UI" w:hAnsi="Segoe UI" w:cs="Segoe UI"/>
          <w:lang w:val="en-US" w:eastAsia="de-DE"/>
        </w:rPr>
        <w:t xml:space="preserve"> </w:t>
      </w:r>
      <w:r w:rsidR="00594F05">
        <w:rPr>
          <w:rFonts w:ascii="Segoe UI" w:hAnsi="Segoe UI" w:cs="Segoe UI"/>
          <w:lang w:val="en-US" w:eastAsia="de-DE"/>
        </w:rPr>
        <w:t>W</w:t>
      </w:r>
      <w:r w:rsidR="00EA3AB0" w:rsidRPr="003B4C23">
        <w:rPr>
          <w:rFonts w:ascii="Segoe UI" w:hAnsi="Segoe UI" w:cs="Segoe UI"/>
          <w:lang w:val="en-US" w:eastAsia="de-DE"/>
        </w:rPr>
        <w:t>ith 26 µm</w:t>
      </w:r>
      <w:r w:rsidR="00594F05">
        <w:rPr>
          <w:rFonts w:ascii="Segoe UI" w:hAnsi="Segoe UI" w:cs="Segoe UI"/>
          <w:lang w:val="en-US" w:eastAsia="de-DE"/>
        </w:rPr>
        <w:t xml:space="preserve">, </w:t>
      </w:r>
      <w:r w:rsidR="00594F05" w:rsidRPr="003B4C23">
        <w:rPr>
          <w:rFonts w:ascii="Segoe UI" w:hAnsi="Segoe UI" w:cs="Segoe UI"/>
          <w:lang w:val="en-US" w:eastAsia="de-DE"/>
        </w:rPr>
        <w:t>ILC2s</w:t>
      </w:r>
      <w:r w:rsidR="00594F05">
        <w:rPr>
          <w:rFonts w:ascii="Segoe UI" w:hAnsi="Segoe UI" w:cs="Segoe UI"/>
          <w:lang w:val="en-US" w:eastAsia="de-DE"/>
        </w:rPr>
        <w:t xml:space="preserve"> showed </w:t>
      </w:r>
      <w:r w:rsidR="00EA3AB0" w:rsidRPr="003B4C23">
        <w:rPr>
          <w:rFonts w:ascii="Segoe UI" w:hAnsi="Segoe UI" w:cs="Segoe UI"/>
          <w:lang w:val="en-US" w:eastAsia="de-DE"/>
        </w:rPr>
        <w:t>the smallest minimum distance (Fig. </w:t>
      </w:r>
      <w:commentRangeStart w:id="22"/>
      <w:commentRangeStart w:id="23"/>
      <w:r w:rsidR="00EA3AB0" w:rsidRPr="003B4C23">
        <w:rPr>
          <w:rFonts w:ascii="Segoe UI" w:hAnsi="Segoe UI" w:cs="Segoe UI"/>
          <w:lang w:val="en-US" w:eastAsia="de-DE"/>
        </w:rPr>
        <w:t>5D</w:t>
      </w:r>
      <w:commentRangeEnd w:id="22"/>
      <w:r w:rsidR="00605FA4">
        <w:rPr>
          <w:rStyle w:val="Kommentarzeichen"/>
        </w:rPr>
        <w:commentReference w:id="22"/>
      </w:r>
      <w:commentRangeEnd w:id="23"/>
      <w:r w:rsidR="00D21516">
        <w:rPr>
          <w:rStyle w:val="Kommentarzeichen"/>
        </w:rPr>
        <w:commentReference w:id="23"/>
      </w:r>
      <w:r w:rsidR="00EA3AB0" w:rsidRPr="003B4C23">
        <w:rPr>
          <w:rFonts w:ascii="Segoe UI" w:hAnsi="Segoe UI" w:cs="Segoe UI"/>
          <w:lang w:val="en-US" w:eastAsia="de-DE"/>
        </w:rPr>
        <w:t xml:space="preserve">). </w:t>
      </w:r>
      <w:r w:rsidR="002C34FB" w:rsidRPr="003B4C23">
        <w:rPr>
          <w:rFonts w:ascii="Segoe UI" w:hAnsi="Segoe UI" w:cs="Segoe UI"/>
          <w:lang w:val="en-US" w:eastAsia="de-DE"/>
        </w:rPr>
        <w:t xml:space="preserve">The </w:t>
      </w:r>
      <w:r w:rsidR="009B33A9">
        <w:rPr>
          <w:rFonts w:ascii="Segoe UI" w:hAnsi="Segoe UI" w:cs="Segoe UI"/>
          <w:lang w:val="en-US" w:eastAsia="de-DE"/>
        </w:rPr>
        <w:t>cells in neighborhood (</w:t>
      </w:r>
      <w:r w:rsidR="002C34FB" w:rsidRPr="003B4C23">
        <w:rPr>
          <w:rFonts w:ascii="Segoe UI" w:hAnsi="Segoe UI" w:cs="Segoe UI"/>
          <w:lang w:val="en-US" w:eastAsia="de-DE"/>
        </w:rPr>
        <w:t>CIN</w:t>
      </w:r>
      <w:r w:rsidR="009B33A9">
        <w:rPr>
          <w:rFonts w:ascii="Segoe UI" w:hAnsi="Segoe UI" w:cs="Segoe UI"/>
          <w:lang w:val="en-US" w:eastAsia="de-DE"/>
        </w:rPr>
        <w:t>)</w:t>
      </w:r>
      <w:r w:rsidR="002C34FB" w:rsidRPr="003B4C23">
        <w:rPr>
          <w:rFonts w:ascii="Segoe UI" w:hAnsi="Segoe UI" w:cs="Segoe UI"/>
          <w:lang w:val="en-US" w:eastAsia="de-DE"/>
        </w:rPr>
        <w:t xml:space="preserve"> analysis revealed that within a 15 µm radius around ILC2s, </w:t>
      </w:r>
      <w:commentRangeStart w:id="24"/>
      <w:commentRangeStart w:id="25"/>
      <w:r w:rsidR="00334720" w:rsidRPr="003B4C23">
        <w:rPr>
          <w:rFonts w:ascii="Segoe UI" w:hAnsi="Segoe UI" w:cs="Segoe UI"/>
          <w:lang w:val="en-US" w:eastAsia="de-DE"/>
        </w:rPr>
        <w:t xml:space="preserve">lymphatics represented </w:t>
      </w:r>
      <w:r w:rsidR="00862226" w:rsidRPr="003B4C23">
        <w:rPr>
          <w:rFonts w:ascii="Segoe UI" w:hAnsi="Segoe UI" w:cs="Segoe UI"/>
          <w:lang w:val="en-US" w:eastAsia="de-DE"/>
        </w:rPr>
        <w:t xml:space="preserve">4 % under </w:t>
      </w:r>
      <w:r w:rsidR="0036367F">
        <w:rPr>
          <w:rFonts w:ascii="Segoe UI" w:hAnsi="Segoe UI" w:cs="Segoe UI"/>
          <w:lang w:val="en-US" w:eastAsia="de-DE"/>
        </w:rPr>
        <w:t>homeostatic</w:t>
      </w:r>
      <w:r w:rsidR="00862226" w:rsidRPr="003B4C23">
        <w:rPr>
          <w:rFonts w:ascii="Segoe UI" w:hAnsi="Segoe UI" w:cs="Segoe UI"/>
          <w:lang w:val="en-US" w:eastAsia="de-DE"/>
        </w:rPr>
        <w:t xml:space="preserve"> conditions and 6 % at IL-</w:t>
      </w:r>
      <w:commentRangeEnd w:id="24"/>
      <w:r w:rsidR="00594F05">
        <w:rPr>
          <w:rStyle w:val="Kommentarzeichen"/>
        </w:rPr>
        <w:commentReference w:id="24"/>
      </w:r>
      <w:commentRangeEnd w:id="25"/>
      <w:r w:rsidR="00895E73">
        <w:rPr>
          <w:rStyle w:val="Kommentarzeichen"/>
        </w:rPr>
        <w:commentReference w:id="25"/>
      </w:r>
      <w:r w:rsidR="00862226" w:rsidRPr="003B4C23">
        <w:rPr>
          <w:rFonts w:ascii="Segoe UI" w:hAnsi="Segoe UI" w:cs="Segoe UI"/>
          <w:lang w:val="en-US" w:eastAsia="de-DE"/>
        </w:rPr>
        <w:t xml:space="preserve">33 day 3 (Fig. 5E). </w:t>
      </w:r>
      <w:r w:rsidR="00895E73">
        <w:rPr>
          <w:rFonts w:ascii="Segoe UI" w:hAnsi="Segoe UI" w:cs="Segoe UI"/>
          <w:lang w:val="en-US" w:eastAsia="de-DE"/>
        </w:rPr>
        <w:t xml:space="preserve">6 % was the highest proportion of lymphatics in the CIN measured for any cell type. </w:t>
      </w:r>
      <w:r w:rsidR="007A05FE">
        <w:rPr>
          <w:rFonts w:ascii="Segoe UI" w:hAnsi="Segoe UI" w:cs="Segoe UI"/>
          <w:lang w:val="en-US" w:eastAsia="de-DE"/>
        </w:rPr>
        <w:t xml:space="preserve">Of note, </w:t>
      </w:r>
      <w:r w:rsidR="00895E73">
        <w:rPr>
          <w:rFonts w:ascii="Segoe UI" w:hAnsi="Segoe UI" w:cs="Segoe UI"/>
          <w:lang w:val="en-US" w:eastAsia="de-DE"/>
        </w:rPr>
        <w:t>ILC2s and lymphatics were both rare cell types and were present with frequencies of 1-4</w:t>
      </w:r>
      <w:r w:rsidR="007A05FE">
        <w:rPr>
          <w:rFonts w:ascii="Segoe UI" w:hAnsi="Segoe UI" w:cs="Segoe UI"/>
          <w:lang w:val="en-US" w:eastAsia="de-DE"/>
        </w:rPr>
        <w:t> %</w:t>
      </w:r>
      <w:r w:rsidR="00895E73">
        <w:rPr>
          <w:rFonts w:ascii="Segoe UI" w:hAnsi="Segoe UI" w:cs="Segoe UI"/>
          <w:lang w:val="en-US" w:eastAsia="de-DE"/>
        </w:rPr>
        <w:t xml:space="preserve"> within all identified cells, while blood vessels represented one of the most abundant cell types with frequencies of over 40 %. </w:t>
      </w:r>
    </w:p>
    <w:p w14:paraId="7412BA97" w14:textId="7B7F0EF0" w:rsidR="004007F1"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Besides the co-enriched localization of ILC2s with lymphatics, </w:t>
      </w:r>
      <w:r w:rsidR="007E2959" w:rsidRPr="003B4C23">
        <w:rPr>
          <w:rFonts w:ascii="Segoe UI" w:hAnsi="Segoe UI" w:cs="Segoe UI"/>
          <w:lang w:val="en-US" w:eastAsia="de-DE"/>
        </w:rPr>
        <w:t>spatial</w:t>
      </w:r>
      <w:r w:rsidRPr="003B4C23">
        <w:rPr>
          <w:rFonts w:ascii="Segoe UI" w:hAnsi="Segoe UI" w:cs="Segoe UI"/>
          <w:lang w:val="en-US" w:eastAsia="de-DE"/>
        </w:rPr>
        <w:t xml:space="preserve"> analysis also showed spatial association of ILC2s with myeloid cells (Suppl. Fig. 2A) and ILC2s (Suppl. Fig. 2B). </w:t>
      </w:r>
      <w:r w:rsidR="005D6FE4" w:rsidRPr="003B4C23">
        <w:rPr>
          <w:rFonts w:ascii="Segoe UI" w:hAnsi="Segoe UI" w:cs="Segoe UI"/>
          <w:lang w:val="en-US" w:eastAsia="de-DE"/>
        </w:rPr>
        <w:t>This went in line with high proportions of both myeloid cells and ILC2s</w:t>
      </w:r>
      <w:r w:rsidR="00895E73">
        <w:rPr>
          <w:rFonts w:ascii="Segoe UI" w:hAnsi="Segoe UI" w:cs="Segoe UI"/>
          <w:lang w:val="en-US" w:eastAsia="de-DE"/>
        </w:rPr>
        <w:t xml:space="preserve"> in a 15 µm radius around ILC2s</w:t>
      </w:r>
      <w:r w:rsidR="005D6FE4" w:rsidRPr="003B4C23">
        <w:rPr>
          <w:rFonts w:ascii="Segoe UI" w:hAnsi="Segoe UI" w:cs="Segoe UI"/>
          <w:lang w:val="en-US" w:eastAsia="de-DE"/>
        </w:rPr>
        <w:t xml:space="preserve"> </w:t>
      </w:r>
      <w:commentRangeStart w:id="26"/>
      <w:r w:rsidR="005D6FE4" w:rsidRPr="003B4C23">
        <w:rPr>
          <w:rFonts w:ascii="Segoe UI" w:hAnsi="Segoe UI" w:cs="Segoe UI"/>
          <w:lang w:val="en-US" w:eastAsia="de-DE"/>
        </w:rPr>
        <w:t xml:space="preserve">observed in the CIN </w:t>
      </w:r>
      <w:commentRangeEnd w:id="26"/>
      <w:r w:rsidR="00594F05">
        <w:rPr>
          <w:rStyle w:val="Kommentarzeichen"/>
        </w:rPr>
        <w:commentReference w:id="26"/>
      </w:r>
      <w:r w:rsidR="005D6FE4" w:rsidRPr="003B4C23">
        <w:rPr>
          <w:rFonts w:ascii="Segoe UI" w:hAnsi="Segoe UI" w:cs="Segoe UI"/>
          <w:lang w:val="en-US" w:eastAsia="de-DE"/>
        </w:rPr>
        <w:t>analysis of ILC2s (Supp. Fig. 2C)</w:t>
      </w:r>
      <w:r w:rsidR="00895E73">
        <w:rPr>
          <w:rFonts w:ascii="Segoe UI" w:hAnsi="Segoe UI" w:cs="Segoe UI"/>
          <w:lang w:val="en-US" w:eastAsia="de-DE"/>
        </w:rPr>
        <w:t xml:space="preserve"> that showed that both ILC2s and myeloid cells made up around 50 % of the ILC2 niche. </w:t>
      </w:r>
      <w:r w:rsidR="00E4459C">
        <w:rPr>
          <w:rFonts w:ascii="Segoe UI" w:hAnsi="Segoe UI" w:cs="Segoe UI"/>
          <w:lang w:val="en-US" w:eastAsia="de-DE"/>
        </w:rPr>
        <w:t xml:space="preserve">The median proportion of myeloid cells in a 15 µm radius around ILC2s increased from 11 % under homeostatic conditions up to 23 % at IL-33 day 3 (Supp. Fig.2C). </w:t>
      </w:r>
      <w:r w:rsidR="002D7EB8">
        <w:rPr>
          <w:rFonts w:ascii="Segoe UI" w:hAnsi="Segoe UI" w:cs="Segoe UI"/>
          <w:lang w:val="en-US" w:eastAsia="de-DE"/>
        </w:rPr>
        <w:t>Additionally, IF overlays showed ICOS</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ILC2s in direct contact with CD68</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myeloid cells (data not shown). </w:t>
      </w:r>
      <w:r w:rsidR="001C76AC" w:rsidRPr="003B4C23">
        <w:rPr>
          <w:rFonts w:ascii="Segoe UI" w:hAnsi="Segoe UI" w:cs="Segoe UI"/>
          <w:lang w:val="en-US" w:eastAsia="de-DE"/>
        </w:rPr>
        <w:t xml:space="preserve">We did not find a global pattern of co-enrichment of ILC2s with other immune and non-immune cell types like T helper cells (Suppl. Fig. 2D).  </w:t>
      </w:r>
      <w:r w:rsidR="005D6FE4" w:rsidRPr="003B4C23">
        <w:rPr>
          <w:rFonts w:ascii="Segoe UI" w:hAnsi="Segoe UI" w:cs="Segoe UI"/>
          <w:lang w:val="en-US" w:eastAsia="de-DE"/>
        </w:rPr>
        <w:t xml:space="preserve"> </w:t>
      </w:r>
    </w:p>
    <w:p w14:paraId="3BDB5F67" w14:textId="6EFF438A" w:rsidR="009C5831" w:rsidRDefault="004007F1" w:rsidP="009C5831">
      <w:pPr>
        <w:jc w:val="both"/>
        <w:rPr>
          <w:rFonts w:ascii="Segoe UI" w:hAnsi="Segoe UI" w:cs="Segoe UI"/>
          <w:lang w:val="en-US" w:eastAsia="de-DE"/>
        </w:rPr>
      </w:pPr>
      <w:r w:rsidRPr="003B4C23">
        <w:rPr>
          <w:rFonts w:ascii="Segoe UI" w:hAnsi="Segoe UI" w:cs="Segoe UI"/>
          <w:lang w:val="en-US" w:eastAsia="de-DE"/>
        </w:rPr>
        <w:t xml:space="preserve">Taken together, our data supports the accumulation of ILC2s in a peri-lymphatic niche </w:t>
      </w:r>
      <w:r w:rsidR="001D4D8C">
        <w:rPr>
          <w:rFonts w:ascii="Segoe UI" w:hAnsi="Segoe UI" w:cs="Segoe UI"/>
          <w:lang w:val="en-US" w:eastAsia="de-DE"/>
        </w:rPr>
        <w:t xml:space="preserve">in the lung </w:t>
      </w:r>
      <w:r w:rsidRPr="003B4C23">
        <w:rPr>
          <w:rFonts w:ascii="Segoe UI" w:hAnsi="Segoe UI" w:cs="Segoe UI"/>
          <w:lang w:val="en-US" w:eastAsia="de-DE"/>
        </w:rPr>
        <w:t xml:space="preserve">shared with myeloid </w:t>
      </w:r>
      <w:commentRangeStart w:id="27"/>
      <w:r w:rsidRPr="003B4C23">
        <w:rPr>
          <w:rFonts w:ascii="Segoe UI" w:hAnsi="Segoe UI" w:cs="Segoe UI"/>
          <w:lang w:val="en-US" w:eastAsia="de-DE"/>
        </w:rPr>
        <w:t>cells</w:t>
      </w:r>
      <w:commentRangeEnd w:id="27"/>
      <w:r w:rsidR="00594F05">
        <w:rPr>
          <w:rStyle w:val="Kommentarzeichen"/>
        </w:rPr>
        <w:commentReference w:id="27"/>
      </w:r>
      <w:r w:rsidRPr="003B4C23">
        <w:rPr>
          <w:rFonts w:ascii="Segoe UI" w:hAnsi="Segoe UI" w:cs="Segoe UI"/>
          <w:lang w:val="en-US" w:eastAsia="de-DE"/>
        </w:rPr>
        <w:t xml:space="preserve">. </w:t>
      </w:r>
    </w:p>
    <w:p w14:paraId="1DD6987E" w14:textId="5035F628" w:rsidR="001D63FE" w:rsidRPr="003B4C23" w:rsidRDefault="00FE2D85" w:rsidP="009C5831">
      <w:pPr>
        <w:jc w:val="both"/>
        <w:rPr>
          <w:rFonts w:ascii="Segoe UI" w:hAnsi="Segoe UI" w:cs="Segoe UI"/>
          <w:b/>
          <w:sz w:val="25"/>
          <w:szCs w:val="25"/>
          <w:lang w:val="en-US" w:eastAsia="de-DE"/>
        </w:rPr>
      </w:pPr>
      <w:r w:rsidRPr="003B4C23">
        <w:rPr>
          <w:rFonts w:ascii="Segoe UI" w:hAnsi="Segoe UI" w:cs="Segoe UI"/>
          <w:b/>
          <w:sz w:val="25"/>
          <w:szCs w:val="25"/>
          <w:lang w:val="en-US" w:eastAsia="de-DE"/>
        </w:rPr>
        <w:t>Lung NK cells/ILC1s accumulate in peri-vascular tissue areas</w:t>
      </w:r>
    </w:p>
    <w:p w14:paraId="0D1596E8" w14:textId="2021EFBE" w:rsidR="0094013A" w:rsidRPr="003B4C23" w:rsidRDefault="00301555" w:rsidP="00E24FB8">
      <w:pPr>
        <w:jc w:val="both"/>
        <w:rPr>
          <w:rFonts w:ascii="Segoe UI" w:hAnsi="Segoe UI" w:cs="Segoe UI"/>
          <w:lang w:val="en-US" w:eastAsia="de-DE"/>
        </w:rPr>
      </w:pPr>
      <w:r w:rsidRPr="003B4C23">
        <w:rPr>
          <w:rFonts w:ascii="Segoe UI" w:hAnsi="Segoe UI" w:cs="Segoe UI"/>
          <w:lang w:val="en-US" w:eastAsia="de-DE"/>
        </w:rPr>
        <w:lastRenderedPageBreak/>
        <w:t xml:space="preserve">Next, we analyzed the spatial distribution of the </w:t>
      </w:r>
      <w:r w:rsidR="00DD1E72" w:rsidRPr="003B4C23">
        <w:rPr>
          <w:rFonts w:ascii="Segoe UI" w:hAnsi="Segoe UI" w:cs="Segoe UI"/>
          <w:lang w:val="en-US" w:eastAsia="de-DE"/>
        </w:rPr>
        <w:t xml:space="preserve">identified </w:t>
      </w:r>
      <w:r w:rsidRPr="003B4C23">
        <w:rPr>
          <w:rFonts w:ascii="Segoe UI" w:hAnsi="Segoe UI" w:cs="Segoe UI"/>
          <w:lang w:val="en-US" w:eastAsia="de-DE"/>
        </w:rPr>
        <w:t xml:space="preserve">NK cells/ILC1 cluster. </w:t>
      </w:r>
      <w:r w:rsidR="00DD1E72" w:rsidRPr="003B4C23">
        <w:rPr>
          <w:rFonts w:ascii="Segoe UI" w:hAnsi="Segoe UI" w:cs="Segoe UI"/>
          <w:lang w:val="en-US" w:eastAsia="de-DE"/>
        </w:rPr>
        <w:t>Unlike ILC2s that showed to be spatially enriched close to lymphatic vessels, NK cells/ILC1s were co-enriched with EMCN</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CD31</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endothelial blood vessels (Fig. 6A). Of note, blood vessels were </w:t>
      </w:r>
      <w:r w:rsidR="000C607E">
        <w:rPr>
          <w:rFonts w:ascii="Segoe UI" w:hAnsi="Segoe UI" w:cs="Segoe UI"/>
          <w:lang w:val="en-US" w:eastAsia="de-DE"/>
        </w:rPr>
        <w:t xml:space="preserve">with over 40 % </w:t>
      </w:r>
      <w:r w:rsidR="00DD1E72" w:rsidRPr="003B4C23">
        <w:rPr>
          <w:rFonts w:ascii="Segoe UI" w:hAnsi="Segoe UI" w:cs="Segoe UI"/>
          <w:lang w:val="en-US" w:eastAsia="de-DE"/>
        </w:rPr>
        <w:t xml:space="preserve">the most </w:t>
      </w:r>
      <w:commentRangeStart w:id="28"/>
      <w:r w:rsidR="00DD1E72" w:rsidRPr="003B4C23">
        <w:rPr>
          <w:rFonts w:ascii="Segoe UI" w:hAnsi="Segoe UI" w:cs="Segoe UI"/>
          <w:lang w:val="en-US" w:eastAsia="de-DE"/>
        </w:rPr>
        <w:t>abundant cell type identified</w:t>
      </w:r>
      <w:commentRangeEnd w:id="28"/>
      <w:r w:rsidR="00594F05">
        <w:rPr>
          <w:rStyle w:val="Kommentarzeichen"/>
        </w:rPr>
        <w:commentReference w:id="28"/>
      </w:r>
      <w:r w:rsidR="00DD1E72" w:rsidRPr="003B4C23">
        <w:rPr>
          <w:rFonts w:ascii="Segoe UI" w:hAnsi="Segoe UI" w:cs="Segoe UI"/>
          <w:lang w:val="en-US" w:eastAsia="de-DE"/>
        </w:rPr>
        <w:t>, while NK cells/ILC1s</w:t>
      </w:r>
      <w:r w:rsidR="000C607E">
        <w:rPr>
          <w:rFonts w:ascii="Segoe UI" w:hAnsi="Segoe UI" w:cs="Segoe UI"/>
          <w:lang w:val="en-US" w:eastAsia="de-DE"/>
        </w:rPr>
        <w:t xml:space="preserve"> constituted only 0.9-1.3 % of the identified cells</w:t>
      </w:r>
      <w:r w:rsidR="00DD1E72" w:rsidRPr="003B4C23">
        <w:rPr>
          <w:rFonts w:ascii="Segoe UI" w:hAnsi="Segoe UI" w:cs="Segoe UI"/>
          <w:lang w:val="en-US" w:eastAsia="de-DE"/>
        </w:rPr>
        <w:t xml:space="preserve">. However, the minimal distance of NK cells/ILC1s to blood vessels was only 10 µm under </w:t>
      </w:r>
      <w:r w:rsidR="0036367F">
        <w:rPr>
          <w:rFonts w:ascii="Segoe UI" w:hAnsi="Segoe UI" w:cs="Segoe UI"/>
          <w:lang w:val="en-US" w:eastAsia="de-DE"/>
        </w:rPr>
        <w:t>homeostatic</w:t>
      </w:r>
      <w:r w:rsidR="00DD1E72" w:rsidRPr="003B4C23">
        <w:rPr>
          <w:rFonts w:ascii="Segoe UI" w:hAnsi="Segoe UI" w:cs="Segoe UI"/>
          <w:lang w:val="en-US" w:eastAsia="de-DE"/>
        </w:rPr>
        <w:t xml:space="preserve"> conditions which was significantly less compared to ILC2s and myeloid cells (Fig. 6B). This distance even decreased to only 7 µm at IL-33 day 3, which represented a significant difference compared to all other immune cell types (Fig. 6C). </w:t>
      </w:r>
      <w:r w:rsidR="00605FA4">
        <w:rPr>
          <w:rFonts w:ascii="Segoe UI" w:hAnsi="Segoe UI" w:cs="Segoe UI"/>
          <w:lang w:val="en-US" w:eastAsia="de-DE"/>
        </w:rPr>
        <w:t>T</w:t>
      </w:r>
      <w:r w:rsidR="00DD1E72" w:rsidRPr="003B4C23">
        <w:rPr>
          <w:rFonts w:ascii="Segoe UI" w:hAnsi="Segoe UI" w:cs="Segoe UI"/>
          <w:lang w:val="en-US" w:eastAsia="de-DE"/>
        </w:rPr>
        <w:t>he distribution of NK cells/ILC1s away from lymphatics, in peripheral tissue areas marked by endothelial blood markers was confirmed visually by IF overlays (Fig. 6D)</w:t>
      </w:r>
      <w:r w:rsidR="00692AC0" w:rsidRPr="003B4C23">
        <w:rPr>
          <w:rFonts w:ascii="Segoe UI" w:hAnsi="Segoe UI" w:cs="Segoe UI"/>
          <w:lang w:val="en-US" w:eastAsia="de-DE"/>
        </w:rPr>
        <w:t>.</w:t>
      </w:r>
      <w:r w:rsidR="00B03FE9">
        <w:rPr>
          <w:rFonts w:ascii="Segoe UI" w:hAnsi="Segoe UI" w:cs="Segoe UI"/>
          <w:lang w:val="en-US" w:eastAsia="de-DE"/>
        </w:rPr>
        <w:t xml:space="preserve"> Unlike ILC2s, NK cells/ILC1s </w:t>
      </w:r>
      <w:r w:rsidR="00F17505">
        <w:rPr>
          <w:rFonts w:ascii="Segoe UI" w:hAnsi="Segoe UI" w:cs="Segoe UI"/>
          <w:lang w:val="en-US" w:eastAsia="de-DE"/>
        </w:rPr>
        <w:t xml:space="preserve">did not localized close to myeloid cells and were </w:t>
      </w:r>
      <w:r w:rsidR="00B03FE9">
        <w:rPr>
          <w:rFonts w:ascii="Segoe UI" w:hAnsi="Segoe UI" w:cs="Segoe UI"/>
          <w:lang w:val="en-US" w:eastAsia="de-DE"/>
        </w:rPr>
        <w:t>ICOS</w:t>
      </w:r>
      <w:r w:rsidR="00F17505" w:rsidRPr="00F17505">
        <w:rPr>
          <w:rFonts w:ascii="Segoe UI" w:hAnsi="Segoe UI" w:cs="Segoe UI"/>
          <w:vertAlign w:val="superscript"/>
          <w:lang w:val="en-US" w:eastAsia="de-DE"/>
        </w:rPr>
        <w:t>-/low</w:t>
      </w:r>
      <w:r w:rsidR="00F17505">
        <w:rPr>
          <w:rFonts w:ascii="Segoe UI" w:hAnsi="Segoe UI" w:cs="Segoe UI"/>
          <w:lang w:val="en-US" w:eastAsia="de-DE"/>
        </w:rPr>
        <w:t xml:space="preserve"> (data now shown). </w:t>
      </w:r>
      <w:r w:rsidR="0094013A" w:rsidRPr="003B4C23">
        <w:rPr>
          <w:rFonts w:ascii="Segoe UI" w:hAnsi="Segoe UI" w:cs="Segoe UI"/>
          <w:lang w:val="en-US" w:eastAsia="de-DE"/>
        </w:rPr>
        <w:t xml:space="preserve">We did not find a predominant pattern of spatial co-enrichment of ILC3s with another cell type (data not shown). </w:t>
      </w:r>
    </w:p>
    <w:p w14:paraId="594056B4" w14:textId="2369228E" w:rsidR="00692AC0" w:rsidRPr="003B4C23" w:rsidRDefault="00692AC0" w:rsidP="00E24FB8">
      <w:pPr>
        <w:jc w:val="both"/>
        <w:rPr>
          <w:rFonts w:ascii="Segoe UI" w:hAnsi="Segoe UI" w:cs="Segoe UI"/>
          <w:lang w:val="en-US" w:eastAsia="de-DE"/>
        </w:rPr>
      </w:pPr>
      <w:r w:rsidRPr="00B52BC0">
        <w:rPr>
          <w:rFonts w:ascii="Segoe UI" w:hAnsi="Segoe UI" w:cs="Segoe UI"/>
          <w:lang w:val="en-US" w:eastAsia="de-DE"/>
        </w:rPr>
        <w:t xml:space="preserve">Our data </w:t>
      </w:r>
      <w:r w:rsidR="00B52BC0" w:rsidRPr="00B52BC0">
        <w:rPr>
          <w:rFonts w:ascii="Segoe UI" w:hAnsi="Segoe UI" w:cs="Segoe UI"/>
          <w:lang w:val="en-US" w:eastAsia="de-DE"/>
        </w:rPr>
        <w:t>shows</w:t>
      </w:r>
      <w:r w:rsidRPr="00B52BC0">
        <w:rPr>
          <w:rFonts w:ascii="Segoe UI" w:hAnsi="Segoe UI" w:cs="Segoe UI"/>
          <w:lang w:val="en-US" w:eastAsia="de-DE"/>
        </w:rPr>
        <w:t xml:space="preserve"> a difference in the spatial niche of NK cells/ILC1s localizing in peri-vascular tissue areas of the murine lung compared to ILC2s sharing </w:t>
      </w:r>
      <w:r w:rsidR="00594F05" w:rsidRPr="00B52BC0">
        <w:rPr>
          <w:rFonts w:ascii="Segoe UI" w:hAnsi="Segoe UI" w:cs="Segoe UI"/>
          <w:lang w:val="en-US" w:eastAsia="de-DE"/>
        </w:rPr>
        <w:t xml:space="preserve">a </w:t>
      </w:r>
      <w:r w:rsidRPr="00B52BC0">
        <w:rPr>
          <w:rFonts w:ascii="Segoe UI" w:hAnsi="Segoe UI" w:cs="Segoe UI"/>
          <w:lang w:val="en-US" w:eastAsia="de-DE"/>
        </w:rPr>
        <w:t xml:space="preserve">peri-lymphatic niche with myeloid </w:t>
      </w:r>
      <w:commentRangeStart w:id="29"/>
      <w:r w:rsidRPr="00B52BC0">
        <w:rPr>
          <w:rFonts w:ascii="Segoe UI" w:hAnsi="Segoe UI" w:cs="Segoe UI"/>
          <w:lang w:val="en-US" w:eastAsia="de-DE"/>
        </w:rPr>
        <w:t>cells</w:t>
      </w:r>
      <w:commentRangeEnd w:id="29"/>
      <w:r w:rsidR="00605FA4" w:rsidRPr="00B52BC0">
        <w:rPr>
          <w:rStyle w:val="Kommentarzeichen"/>
        </w:rPr>
        <w:commentReference w:id="29"/>
      </w:r>
      <w:r w:rsidR="002D7EB8" w:rsidRPr="00B52BC0">
        <w:rPr>
          <w:rFonts w:ascii="Segoe UI" w:hAnsi="Segoe UI" w:cs="Segoe UI"/>
          <w:lang w:val="en-US" w:eastAsia="de-DE"/>
        </w:rPr>
        <w:t xml:space="preserve"> </w:t>
      </w:r>
      <w:r w:rsidR="00B52BC0" w:rsidRPr="00B52BC0">
        <w:rPr>
          <w:rFonts w:ascii="Segoe UI" w:hAnsi="Segoe UI" w:cs="Segoe UI"/>
          <w:lang w:val="en-US" w:eastAsia="de-DE"/>
        </w:rPr>
        <w:t>suggesting different functional spatial neighborhoods of ILC subtypes</w:t>
      </w:r>
      <w:r w:rsidR="00DD1E72" w:rsidRPr="00B52BC0">
        <w:rPr>
          <w:rFonts w:ascii="Segoe UI" w:hAnsi="Segoe UI" w:cs="Segoe UI"/>
          <w:lang w:val="en-US" w:eastAsia="de-DE"/>
        </w:rPr>
        <w:t>.</w:t>
      </w:r>
      <w:r w:rsidR="00DD1E72" w:rsidRPr="003B4C23">
        <w:rPr>
          <w:rFonts w:ascii="Segoe UI" w:hAnsi="Segoe UI" w:cs="Segoe UI"/>
          <w:lang w:val="en-US" w:eastAsia="de-DE"/>
        </w:rPr>
        <w:t xml:space="preserve"> </w:t>
      </w:r>
    </w:p>
    <w:p w14:paraId="1035B2CB" w14:textId="11A9ACB6" w:rsidR="00663492" w:rsidRPr="003B4C23" w:rsidRDefault="00663492" w:rsidP="00663492">
      <w:pPr>
        <w:jc w:val="both"/>
        <w:rPr>
          <w:rFonts w:ascii="Segoe UI" w:hAnsi="Segoe UI" w:cs="Segoe UI"/>
          <w:b/>
          <w:sz w:val="25"/>
          <w:szCs w:val="25"/>
          <w:lang w:val="en-US" w:eastAsia="de-DE"/>
        </w:rPr>
      </w:pPr>
      <w:r w:rsidRPr="003B4C23">
        <w:rPr>
          <w:rFonts w:ascii="Segoe UI" w:hAnsi="Segoe UI" w:cs="Segoe UI"/>
          <w:b/>
          <w:sz w:val="25"/>
          <w:szCs w:val="25"/>
          <w:lang w:val="en-US" w:eastAsia="de-DE"/>
        </w:rPr>
        <w:t>ILC2s and a mixed cluster of NK cells/ILC1s/ILC3s are resolved in murine SI tissue</w:t>
      </w:r>
    </w:p>
    <w:p w14:paraId="3537BE09" w14:textId="6422EE69" w:rsidR="00D62FAC" w:rsidRPr="003B4C23" w:rsidRDefault="00297CA5" w:rsidP="005A3A2F">
      <w:pPr>
        <w:jc w:val="both"/>
        <w:rPr>
          <w:rFonts w:ascii="Segoe UI" w:hAnsi="Segoe UI" w:cs="Segoe UI"/>
          <w:lang w:val="en-US" w:eastAsia="de-DE"/>
        </w:rPr>
      </w:pPr>
      <w:r w:rsidRPr="003B4C23">
        <w:rPr>
          <w:rFonts w:ascii="Segoe UI" w:hAnsi="Segoe UI" w:cs="Segoe UI"/>
          <w:lang w:val="en-US" w:eastAsia="de-DE"/>
        </w:rPr>
        <w:t xml:space="preserve">We used the same </w:t>
      </w:r>
      <w:r w:rsidR="00A07790" w:rsidRPr="003B4C23">
        <w:rPr>
          <w:rFonts w:ascii="Segoe UI" w:hAnsi="Segoe UI" w:cs="Segoe UI"/>
          <w:lang w:val="en-US" w:eastAsia="de-DE"/>
        </w:rPr>
        <w:t>approach for identifying and annotating cell types</w:t>
      </w:r>
      <w:r w:rsidR="00D62FAC" w:rsidRPr="003B4C23">
        <w:rPr>
          <w:rFonts w:ascii="Segoe UI" w:hAnsi="Segoe UI" w:cs="Segoe UI"/>
          <w:lang w:val="en-US" w:eastAsia="de-DE"/>
        </w:rPr>
        <w:t xml:space="preserve"> as in the lung dataset. In AL1, we separated major cell types, namely immune cells, stromal cells and epithelia (</w:t>
      </w:r>
      <w:r w:rsidR="00372E24" w:rsidRPr="003B4C23">
        <w:rPr>
          <w:rFonts w:ascii="Segoe UI" w:hAnsi="Segoe UI" w:cs="Segoe UI"/>
          <w:lang w:val="en-US" w:eastAsia="de-DE"/>
        </w:rPr>
        <w:t>Suppl. Fig. 3A</w:t>
      </w:r>
      <w:r w:rsidR="00D62FAC" w:rsidRPr="003B4C23">
        <w:rPr>
          <w:rFonts w:ascii="Segoe UI" w:hAnsi="Segoe UI" w:cs="Segoe UI"/>
          <w:lang w:val="en-US" w:eastAsia="de-DE"/>
        </w:rPr>
        <w:t>)</w:t>
      </w:r>
      <w:r w:rsidR="00372E24" w:rsidRPr="003B4C23">
        <w:rPr>
          <w:rFonts w:ascii="Segoe UI" w:hAnsi="Segoe UI" w:cs="Segoe UI"/>
          <w:lang w:val="en-US" w:eastAsia="de-DE"/>
        </w:rPr>
        <w:t xml:space="preserve"> and performed visual validation using IF overlays (Suppl. Fig. 3B)</w:t>
      </w:r>
      <w:r w:rsidR="00D62FAC" w:rsidRPr="003B4C23">
        <w:rPr>
          <w:rFonts w:ascii="Segoe UI" w:hAnsi="Segoe UI" w:cs="Segoe UI"/>
          <w:lang w:val="en-US" w:eastAsia="de-DE"/>
        </w:rPr>
        <w:t>. Re-analysis of the different identified clusters separately enabled us to resolve two epithelial clusters, namely epithelia I and epithelia II; 3 stromal/endothelial clusters, namely lymphatics, blood vessels and fibroblasts; and the immune cell types, myeloid cells, B cells and plasma cells (Fig. 7A, Suppl. Fig. </w:t>
      </w:r>
      <w:r w:rsidR="002826C2" w:rsidRPr="003B4C23">
        <w:rPr>
          <w:rFonts w:ascii="Segoe UI" w:hAnsi="Segoe UI" w:cs="Segoe UI"/>
          <w:lang w:val="en-US" w:eastAsia="de-DE"/>
        </w:rPr>
        <w:t>4</w:t>
      </w:r>
      <w:r w:rsidR="00D62FAC" w:rsidRPr="003B4C23">
        <w:rPr>
          <w:rFonts w:ascii="Segoe UI" w:hAnsi="Segoe UI" w:cs="Segoe UI"/>
          <w:lang w:val="en-US" w:eastAsia="de-DE"/>
        </w:rPr>
        <w:t xml:space="preserve">A-B). </w:t>
      </w:r>
    </w:p>
    <w:p w14:paraId="1F72428B" w14:textId="18051B14" w:rsidR="00B83D82" w:rsidRPr="003B4C23" w:rsidRDefault="00482925" w:rsidP="005A3A2F">
      <w:pPr>
        <w:jc w:val="both"/>
        <w:rPr>
          <w:rFonts w:ascii="Segoe UI" w:hAnsi="Segoe UI" w:cs="Segoe UI"/>
          <w:lang w:val="en-US" w:eastAsia="de-DE"/>
        </w:rPr>
      </w:pPr>
      <w:r>
        <w:rPr>
          <w:rFonts w:ascii="Segoe UI" w:hAnsi="Segoe UI" w:cs="Segoe UI"/>
          <w:lang w:val="en-US" w:eastAsia="de-DE"/>
        </w:rPr>
        <w:t>In order to differentiate ILCs from T cells</w:t>
      </w:r>
      <w:commentRangeStart w:id="30"/>
      <w:commentRangeStart w:id="31"/>
      <w:r w:rsidR="00A07790" w:rsidRPr="003B4C23">
        <w:rPr>
          <w:rFonts w:ascii="Segoe UI" w:hAnsi="Segoe UI" w:cs="Segoe UI"/>
          <w:lang w:val="en-US" w:eastAsia="de-DE"/>
        </w:rPr>
        <w:t>, we combined the cells from the mixed ILC/T cell cluster</w:t>
      </w:r>
      <w:r w:rsidR="00F03B46" w:rsidRPr="003B4C23">
        <w:rPr>
          <w:rFonts w:ascii="Segoe UI" w:hAnsi="Segoe UI" w:cs="Segoe UI"/>
          <w:lang w:val="en-US" w:eastAsia="de-DE"/>
        </w:rPr>
        <w:t>s</w:t>
      </w:r>
      <w:r w:rsidR="00A07790" w:rsidRPr="003B4C23">
        <w:rPr>
          <w:rFonts w:ascii="Segoe UI" w:hAnsi="Segoe UI" w:cs="Segoe UI"/>
          <w:lang w:val="en-US" w:eastAsia="de-DE"/>
        </w:rPr>
        <w:t xml:space="preserve"> and applied a threshold on the intensity level of CD3</w:t>
      </w:r>
      <w:r w:rsidR="00F03B46" w:rsidRPr="003B4C23">
        <w:rPr>
          <w:rFonts w:ascii="Segoe UI" w:hAnsi="Segoe UI" w:cs="Segoe UI"/>
          <w:lang w:val="en-US" w:eastAsia="de-DE"/>
        </w:rPr>
        <w:t xml:space="preserve"> (Fig. 7B)</w:t>
      </w:r>
      <w:r w:rsidR="00A07790" w:rsidRPr="003B4C23">
        <w:rPr>
          <w:rFonts w:ascii="Segoe UI" w:hAnsi="Segoe UI" w:cs="Segoe UI"/>
          <w:lang w:val="en-US" w:eastAsia="de-DE"/>
        </w:rPr>
        <w:t>. Re-clustering of the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and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population</w:t>
      </w:r>
      <w:r>
        <w:rPr>
          <w:rFonts w:ascii="Segoe UI" w:hAnsi="Segoe UI" w:cs="Segoe UI"/>
          <w:lang w:val="en-US" w:eastAsia="de-DE"/>
        </w:rPr>
        <w:t>s</w:t>
      </w:r>
      <w:r w:rsidR="00A07790" w:rsidRPr="003B4C23">
        <w:rPr>
          <w:rFonts w:ascii="Segoe UI" w:hAnsi="Segoe UI" w:cs="Segoe UI"/>
          <w:lang w:val="en-US" w:eastAsia="de-DE"/>
        </w:rPr>
        <w:t xml:space="preserve"> separately resulted in </w:t>
      </w:r>
      <w:r w:rsidR="00F03B46" w:rsidRPr="003B4C23">
        <w:rPr>
          <w:rFonts w:ascii="Segoe UI" w:hAnsi="Segoe UI" w:cs="Segoe UI"/>
          <w:lang w:val="en-US" w:eastAsia="de-DE"/>
        </w:rPr>
        <w:t xml:space="preserve">ILC/NK cell and T cell </w:t>
      </w:r>
      <w:r w:rsidR="00A07790" w:rsidRPr="003B4C23">
        <w:rPr>
          <w:rFonts w:ascii="Segoe UI" w:hAnsi="Segoe UI" w:cs="Segoe UI"/>
          <w:lang w:val="en-US" w:eastAsia="de-DE"/>
        </w:rPr>
        <w:t>clusters</w:t>
      </w:r>
      <w:r w:rsidR="00F03B46" w:rsidRPr="003B4C23">
        <w:rPr>
          <w:rFonts w:ascii="Segoe UI" w:hAnsi="Segoe UI" w:cs="Segoe UI"/>
          <w:lang w:val="en-US" w:eastAsia="de-DE"/>
        </w:rPr>
        <w:t xml:space="preserve"> annotated based on the respective feature profile</w:t>
      </w:r>
      <w:r w:rsidR="00EA708C">
        <w:rPr>
          <w:rFonts w:ascii="Segoe UI" w:hAnsi="Segoe UI" w:cs="Segoe UI"/>
          <w:lang w:val="en-US" w:eastAsia="de-DE"/>
        </w:rPr>
        <w:t>s</w:t>
      </w:r>
      <w:r w:rsidR="00F03B46" w:rsidRPr="003B4C23">
        <w:rPr>
          <w:rFonts w:ascii="Segoe UI" w:hAnsi="Segoe UI" w:cs="Segoe UI"/>
          <w:lang w:val="en-US" w:eastAsia="de-DE"/>
        </w:rPr>
        <w:t xml:space="preserve"> (Fig. 7C)</w:t>
      </w:r>
      <w:r w:rsidR="00A07790" w:rsidRPr="003B4C23">
        <w:rPr>
          <w:rFonts w:ascii="Segoe UI" w:hAnsi="Segoe UI" w:cs="Segoe UI"/>
          <w:lang w:val="en-US" w:eastAsia="de-DE"/>
        </w:rPr>
        <w:t xml:space="preserve">. </w:t>
      </w:r>
      <w:r w:rsidR="00594F05">
        <w:rPr>
          <w:rFonts w:ascii="Segoe UI" w:hAnsi="Segoe UI" w:cs="Segoe UI"/>
          <w:lang w:val="en-US" w:eastAsia="de-DE"/>
        </w:rPr>
        <w:t xml:space="preserve">Cytotoxic </w:t>
      </w:r>
      <w:r w:rsidR="00F03B46" w:rsidRPr="003B4C23">
        <w:rPr>
          <w:rFonts w:ascii="Segoe UI" w:hAnsi="Segoe UI" w:cs="Segoe UI"/>
          <w:lang w:val="en-US" w:eastAsia="de-DE"/>
        </w:rPr>
        <w:t>T</w:t>
      </w:r>
      <w:r w:rsidR="00203EBA">
        <w:rPr>
          <w:rFonts w:ascii="Segoe UI" w:hAnsi="Segoe UI" w:cs="Segoe UI"/>
          <w:lang w:val="en-US" w:eastAsia="de-DE"/>
        </w:rPr>
        <w:t> </w:t>
      </w:r>
      <w:r w:rsidR="00F03B46" w:rsidRPr="003B4C23">
        <w:rPr>
          <w:rFonts w:ascii="Segoe UI" w:hAnsi="Segoe UI" w:cs="Segoe UI"/>
          <w:lang w:val="en-US" w:eastAsia="de-DE"/>
        </w:rPr>
        <w:t>cells showed CD3 as well as high levels of CD8a, while T helper cells were also CD3</w:t>
      </w:r>
      <w:r w:rsidR="00F03B46" w:rsidRPr="003B4C23">
        <w:rPr>
          <w:rFonts w:ascii="Segoe UI" w:hAnsi="Segoe UI" w:cs="Segoe UI"/>
          <w:vertAlign w:val="superscript"/>
          <w:lang w:val="en-US" w:eastAsia="de-DE"/>
        </w:rPr>
        <w:t>+</w:t>
      </w:r>
      <w:r w:rsidR="00F03B46" w:rsidRPr="003B4C23">
        <w:rPr>
          <w:rFonts w:ascii="Segoe UI" w:hAnsi="Segoe UI" w:cs="Segoe UI"/>
          <w:lang w:val="en-US" w:eastAsia="de-DE"/>
        </w:rPr>
        <w:t xml:space="preserve"> but with high levels of CD4. </w:t>
      </w:r>
      <w:r w:rsidR="00DE19B0">
        <w:rPr>
          <w:rFonts w:ascii="Segoe UI" w:hAnsi="Segoe UI" w:cs="Segoe UI"/>
          <w:lang w:val="en-US" w:eastAsia="de-DE"/>
        </w:rPr>
        <w:t>In one</w:t>
      </w:r>
      <w:r w:rsidR="00F03B46" w:rsidRPr="003B4C23">
        <w:rPr>
          <w:rFonts w:ascii="Segoe UI" w:hAnsi="Segoe UI" w:cs="Segoe UI"/>
          <w:lang w:val="en-US" w:eastAsia="de-DE"/>
        </w:rPr>
        <w:t xml:space="preserve"> CD3</w:t>
      </w:r>
      <w:r w:rsidR="00F03B46" w:rsidRPr="00482925">
        <w:rPr>
          <w:rFonts w:ascii="Segoe UI" w:hAnsi="Segoe UI" w:cs="Segoe UI"/>
          <w:vertAlign w:val="superscript"/>
          <w:lang w:val="en-US" w:eastAsia="de-DE"/>
        </w:rPr>
        <w:t>-</w:t>
      </w:r>
      <w:r w:rsidR="00F03B46" w:rsidRPr="003B4C23">
        <w:rPr>
          <w:rFonts w:ascii="Segoe UI" w:hAnsi="Segoe UI" w:cs="Segoe UI"/>
          <w:lang w:val="en-US" w:eastAsia="de-DE"/>
        </w:rPr>
        <w:t xml:space="preserve"> cluster</w:t>
      </w:r>
      <w:r w:rsidR="00DE19B0">
        <w:rPr>
          <w:rFonts w:ascii="Segoe UI" w:hAnsi="Segoe UI" w:cs="Segoe UI"/>
          <w:lang w:val="en-US" w:eastAsia="de-DE"/>
        </w:rPr>
        <w:t>, 67 % of cells were EOMES</w:t>
      </w:r>
      <w:r w:rsidR="00DE19B0" w:rsidRPr="0035778F">
        <w:rPr>
          <w:rFonts w:ascii="Segoe UI" w:hAnsi="Segoe UI" w:cs="Segoe UI"/>
          <w:vertAlign w:val="superscript"/>
          <w:lang w:val="en-US" w:eastAsia="de-DE"/>
        </w:rPr>
        <w:t>+</w:t>
      </w:r>
      <w:r w:rsidR="00DE19B0">
        <w:rPr>
          <w:rFonts w:ascii="Segoe UI" w:hAnsi="Segoe UI" w:cs="Segoe UI"/>
          <w:lang w:val="en-US" w:eastAsia="de-DE"/>
        </w:rPr>
        <w:t>. Furthermore, additional markers defined the profile of this cluster</w:t>
      </w:r>
      <w:r w:rsidR="00F03B46" w:rsidRPr="003B4C23">
        <w:rPr>
          <w:rFonts w:ascii="Segoe UI" w:hAnsi="Segoe UI" w:cs="Segoe UI"/>
          <w:lang w:val="en-US" w:eastAsia="de-DE"/>
        </w:rPr>
        <w:t xml:space="preserve">, </w:t>
      </w:r>
      <w:r w:rsidR="00DE19B0">
        <w:rPr>
          <w:rFonts w:ascii="Segoe UI" w:hAnsi="Segoe UI" w:cs="Segoe UI"/>
          <w:lang w:val="en-US" w:eastAsia="de-DE"/>
        </w:rPr>
        <w:t xml:space="preserve">such as </w:t>
      </w:r>
      <w:r w:rsidR="00F03B46" w:rsidRPr="003B4C23">
        <w:rPr>
          <w:rFonts w:ascii="Segoe UI" w:hAnsi="Segoe UI" w:cs="Segoe UI"/>
          <w:lang w:val="en-US" w:eastAsia="de-DE"/>
        </w:rPr>
        <w:t>CD127, CD90, CD4, and RORγt</w:t>
      </w:r>
      <w:r w:rsidR="00DE19B0">
        <w:rPr>
          <w:rFonts w:ascii="Segoe UI" w:hAnsi="Segoe UI" w:cs="Segoe UI"/>
          <w:lang w:val="en-US" w:eastAsia="de-DE"/>
        </w:rPr>
        <w:t>, which were expressed by 67 %, 59 %, 38 %, and 50 % of the cells</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5</w:t>
      </w:r>
      <w:r w:rsidR="007F01A9" w:rsidRPr="003B4C23">
        <w:rPr>
          <w:rFonts w:ascii="Segoe UI" w:hAnsi="Segoe UI" w:cs="Segoe UI"/>
          <w:lang w:val="en-US" w:eastAsia="de-DE"/>
        </w:rPr>
        <w:t>)</w:t>
      </w:r>
      <w:r w:rsidR="0035778F">
        <w:rPr>
          <w:rFonts w:ascii="Segoe UI" w:hAnsi="Segoe UI" w:cs="Segoe UI"/>
          <w:lang w:val="en-US" w:eastAsia="de-DE"/>
        </w:rPr>
        <w:t xml:space="preserve">. Therefore, the cluster was </w:t>
      </w:r>
      <w:r w:rsidR="00F03B46" w:rsidRPr="003B4C23">
        <w:rPr>
          <w:rFonts w:ascii="Segoe UI" w:hAnsi="Segoe UI" w:cs="Segoe UI"/>
          <w:lang w:val="en-US" w:eastAsia="de-DE"/>
        </w:rPr>
        <w:t xml:space="preserve">annotated as ILC1s/ILC3s/NK cells. </w:t>
      </w:r>
      <w:r w:rsidR="00255836" w:rsidRPr="003B4C23">
        <w:rPr>
          <w:rFonts w:ascii="Segoe UI" w:hAnsi="Segoe UI" w:cs="Segoe UI"/>
          <w:lang w:val="en-US" w:eastAsia="de-DE"/>
        </w:rPr>
        <w:t xml:space="preserve">With </w:t>
      </w:r>
      <w:r w:rsidR="0035778F">
        <w:rPr>
          <w:rFonts w:ascii="Segoe UI" w:hAnsi="Segoe UI" w:cs="Segoe UI"/>
          <w:lang w:val="en-US" w:eastAsia="de-DE"/>
        </w:rPr>
        <w:t xml:space="preserve">86 % of the cells being </w:t>
      </w:r>
      <w:r w:rsidR="00255836" w:rsidRPr="003B4C23">
        <w:rPr>
          <w:rFonts w:ascii="Segoe UI" w:hAnsi="Segoe UI" w:cs="Segoe UI"/>
          <w:lang w:val="en-US" w:eastAsia="de-DE"/>
        </w:rPr>
        <w:t>GATA3eGFP</w:t>
      </w:r>
      <w:r w:rsidR="0035778F" w:rsidRPr="0035778F">
        <w:rPr>
          <w:rFonts w:ascii="Segoe UI" w:hAnsi="Segoe UI" w:cs="Segoe UI"/>
          <w:vertAlign w:val="superscript"/>
          <w:lang w:val="en-US" w:eastAsia="de-DE"/>
        </w:rPr>
        <w:t>+</w:t>
      </w:r>
      <w:r w:rsidR="00255836" w:rsidRPr="003B4C23">
        <w:rPr>
          <w:rFonts w:ascii="Segoe UI" w:hAnsi="Segoe UI" w:cs="Segoe UI"/>
          <w:lang w:val="en-US" w:eastAsia="de-DE"/>
        </w:rPr>
        <w:t xml:space="preserve">, </w:t>
      </w:r>
      <w:r w:rsidR="00D0728A">
        <w:rPr>
          <w:rFonts w:ascii="Segoe UI" w:hAnsi="Segoe UI" w:cs="Segoe UI"/>
          <w:lang w:val="en-US" w:eastAsia="de-DE"/>
        </w:rPr>
        <w:t xml:space="preserve">72 % </w:t>
      </w:r>
      <w:r w:rsidR="00255836" w:rsidRPr="003B4C23">
        <w:rPr>
          <w:rFonts w:ascii="Segoe UI" w:hAnsi="Segoe UI" w:cs="Segoe UI"/>
          <w:lang w:val="en-US" w:eastAsia="de-DE"/>
        </w:rPr>
        <w:t>CD90.2</w:t>
      </w:r>
      <w:r w:rsidR="00D0728A" w:rsidRPr="00D0728A">
        <w:rPr>
          <w:rFonts w:ascii="Segoe UI" w:hAnsi="Segoe UI" w:cs="Segoe UI"/>
          <w:vertAlign w:val="superscript"/>
          <w:lang w:val="en-US" w:eastAsia="de-DE"/>
        </w:rPr>
        <w:t>+</w:t>
      </w:r>
      <w:r w:rsidR="00D0728A" w:rsidRPr="003B4C23">
        <w:rPr>
          <w:rFonts w:ascii="Segoe UI" w:hAnsi="Segoe UI" w:cs="Segoe UI"/>
          <w:lang w:val="en-US" w:eastAsia="de-DE"/>
        </w:rPr>
        <w:t xml:space="preserve">, </w:t>
      </w:r>
      <w:r w:rsidR="00D0728A">
        <w:rPr>
          <w:rFonts w:ascii="Segoe UI" w:hAnsi="Segoe UI" w:cs="Segoe UI"/>
          <w:lang w:val="en-US" w:eastAsia="de-DE"/>
        </w:rPr>
        <w:t xml:space="preserve">and 46 % </w:t>
      </w:r>
      <w:r w:rsidR="00D0728A" w:rsidRPr="003B4C23">
        <w:rPr>
          <w:rFonts w:ascii="Segoe UI" w:hAnsi="Segoe UI" w:cs="Segoe UI"/>
          <w:lang w:val="en-US" w:eastAsia="de-DE"/>
        </w:rPr>
        <w:t>CD127</w:t>
      </w:r>
      <w:r w:rsidR="00D0728A" w:rsidRPr="00D0728A">
        <w:rPr>
          <w:rFonts w:ascii="Segoe UI" w:hAnsi="Segoe UI" w:cs="Segoe UI"/>
          <w:vertAlign w:val="superscript"/>
          <w:lang w:val="en-US" w:eastAsia="de-DE"/>
        </w:rPr>
        <w:t>+</w:t>
      </w:r>
      <w:r w:rsidR="00255836" w:rsidRPr="003B4C23">
        <w:rPr>
          <w:rFonts w:ascii="Segoe UI" w:hAnsi="Segoe UI" w:cs="Segoe UI"/>
          <w:lang w:val="en-US" w:eastAsia="de-DE"/>
        </w:rPr>
        <w:t xml:space="preserve"> in the absence of CD3, t</w:t>
      </w:r>
      <w:r w:rsidR="00F03B46" w:rsidRPr="003B4C23">
        <w:rPr>
          <w:rFonts w:ascii="Segoe UI" w:hAnsi="Segoe UI" w:cs="Segoe UI"/>
          <w:lang w:val="en-US" w:eastAsia="de-DE"/>
        </w:rPr>
        <w:t>he other ILC cluster possessed a</w:t>
      </w:r>
      <w:r w:rsidR="00255836" w:rsidRPr="003B4C23">
        <w:rPr>
          <w:rFonts w:ascii="Segoe UI" w:hAnsi="Segoe UI" w:cs="Segoe UI"/>
          <w:lang w:val="en-US" w:eastAsia="de-DE"/>
        </w:rPr>
        <w:t>n</w:t>
      </w:r>
      <w:r w:rsidR="00F03B46" w:rsidRPr="003B4C23">
        <w:rPr>
          <w:rFonts w:ascii="Segoe UI" w:hAnsi="Segoe UI" w:cs="Segoe UI"/>
          <w:lang w:val="en-US" w:eastAsia="de-DE"/>
        </w:rPr>
        <w:t xml:space="preserve"> ILC2 phenotype</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6</w:t>
      </w:r>
      <w:r w:rsidR="007F01A9" w:rsidRPr="003B4C23">
        <w:rPr>
          <w:rFonts w:ascii="Segoe UI" w:hAnsi="Segoe UI" w:cs="Segoe UI"/>
          <w:lang w:val="en-US" w:eastAsia="de-DE"/>
        </w:rPr>
        <w:t>)</w:t>
      </w:r>
      <w:r w:rsidR="00F03B46" w:rsidRPr="003B4C23">
        <w:rPr>
          <w:rFonts w:ascii="Segoe UI" w:hAnsi="Segoe UI" w:cs="Segoe UI"/>
          <w:lang w:val="en-US" w:eastAsia="de-DE"/>
        </w:rPr>
        <w:t xml:space="preserve">. We also identified one cluster that showed no levels of CD3 but high levels of CD8a, </w:t>
      </w:r>
      <w:r w:rsidR="004815D8" w:rsidRPr="003B4C23">
        <w:rPr>
          <w:rFonts w:ascii="Segoe UI" w:hAnsi="Segoe UI" w:cs="Segoe UI"/>
          <w:lang w:val="en-US" w:eastAsia="de-DE"/>
        </w:rPr>
        <w:t xml:space="preserve">and </w:t>
      </w:r>
      <w:r w:rsidR="00F03B46" w:rsidRPr="003B4C23">
        <w:rPr>
          <w:rFonts w:ascii="Segoe UI" w:hAnsi="Segoe UI" w:cs="Segoe UI"/>
          <w:lang w:val="en-US" w:eastAsia="de-DE"/>
        </w:rPr>
        <w:t>partly CD90.2</w:t>
      </w:r>
      <w:r w:rsidR="004815D8" w:rsidRPr="003B4C23">
        <w:rPr>
          <w:rFonts w:ascii="Segoe UI" w:hAnsi="Segoe UI" w:cs="Segoe UI"/>
          <w:lang w:val="en-US" w:eastAsia="de-DE"/>
        </w:rPr>
        <w:t>. Visual inspection revealed an intra-epithelial localization of those cells and the round shape of lymphocytes</w:t>
      </w:r>
      <w:r w:rsidR="00BF10A2" w:rsidRPr="003B4C23">
        <w:rPr>
          <w:rFonts w:ascii="Segoe UI" w:hAnsi="Segoe UI" w:cs="Segoe UI"/>
          <w:lang w:val="en-US" w:eastAsia="de-DE"/>
        </w:rPr>
        <w:t xml:space="preserve"> (Suppl. Fig. </w:t>
      </w:r>
      <w:r w:rsidR="007F01A9">
        <w:rPr>
          <w:rFonts w:ascii="Segoe UI" w:hAnsi="Segoe UI" w:cs="Segoe UI"/>
          <w:lang w:val="en-US" w:eastAsia="de-DE"/>
        </w:rPr>
        <w:t>7</w:t>
      </w:r>
      <w:r w:rsidR="00BF10A2" w:rsidRPr="003B4C23">
        <w:rPr>
          <w:rFonts w:ascii="Segoe UI" w:hAnsi="Segoe UI" w:cs="Segoe UI"/>
          <w:lang w:val="en-US" w:eastAsia="de-DE"/>
        </w:rPr>
        <w:t>)</w:t>
      </w:r>
      <w:r w:rsidR="004815D8" w:rsidRPr="003B4C23">
        <w:rPr>
          <w:rFonts w:ascii="Segoe UI" w:hAnsi="Segoe UI" w:cs="Segoe UI"/>
          <w:lang w:val="en-US" w:eastAsia="de-DE"/>
        </w:rPr>
        <w:t>. Therefore, we annotated them as CD8</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CD3</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xml:space="preserve"> intra-epithelial lymphocytes (IEL). </w:t>
      </w:r>
      <w:commentRangeEnd w:id="30"/>
      <w:r w:rsidR="00843982" w:rsidRPr="003B4C23">
        <w:rPr>
          <w:rStyle w:val="Kommentarzeichen"/>
          <w:lang w:val="en-US"/>
        </w:rPr>
        <w:commentReference w:id="30"/>
      </w:r>
      <w:commentRangeEnd w:id="31"/>
      <w:r w:rsidR="00605FA4">
        <w:rPr>
          <w:rStyle w:val="Kommentarzeichen"/>
        </w:rPr>
        <w:commentReference w:id="31"/>
      </w:r>
    </w:p>
    <w:p w14:paraId="2A7D61D2" w14:textId="25525BA8" w:rsidR="002872E9" w:rsidRPr="003B4C23" w:rsidRDefault="002872E9" w:rsidP="005A3A2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Intestinal ILC2s increase after one dose of IL-33  </w:t>
      </w:r>
    </w:p>
    <w:p w14:paraId="20D671F9" w14:textId="2E3589F5" w:rsidR="00AF1562" w:rsidRPr="003B4C23" w:rsidRDefault="00AF1562" w:rsidP="00AF1562">
      <w:pPr>
        <w:jc w:val="both"/>
        <w:rPr>
          <w:rFonts w:ascii="Segoe UI" w:hAnsi="Segoe UI" w:cs="Segoe UI"/>
          <w:lang w:val="en-US" w:eastAsia="de-DE"/>
        </w:rPr>
      </w:pPr>
      <w:r w:rsidRPr="003B4C23">
        <w:rPr>
          <w:rFonts w:ascii="Segoe UI" w:hAnsi="Segoe UI" w:cs="Segoe UI"/>
          <w:lang w:val="en-US" w:eastAsia="de-DE"/>
        </w:rPr>
        <w:lastRenderedPageBreak/>
        <w:t>In the SI, the acquired tissue regions showed two predominant micro-anatomical structures, namely intestinal villi and intestinal lymphoid follicles (ILF)</w:t>
      </w:r>
      <w:r w:rsidR="00594F05">
        <w:rPr>
          <w:rFonts w:ascii="Segoe UI" w:hAnsi="Segoe UI" w:cs="Segoe UI"/>
          <w:lang w:val="en-US" w:eastAsia="de-DE"/>
        </w:rPr>
        <w:t xml:space="preserve"> located in the lamina pro</w:t>
      </w:r>
      <w:r w:rsidR="00203EBA">
        <w:rPr>
          <w:rFonts w:ascii="Segoe UI" w:hAnsi="Segoe UI" w:cs="Segoe UI"/>
          <w:lang w:val="en-US" w:eastAsia="de-DE"/>
        </w:rPr>
        <w:t>p</w:t>
      </w:r>
      <w:r w:rsidR="00594F05">
        <w:rPr>
          <w:rFonts w:ascii="Segoe UI" w:hAnsi="Segoe UI" w:cs="Segoe UI"/>
          <w:lang w:val="en-US" w:eastAsia="de-DE"/>
        </w:rPr>
        <w:t>ria</w:t>
      </w:r>
      <w:r w:rsidRPr="003B4C23">
        <w:rPr>
          <w:rFonts w:ascii="Segoe UI" w:hAnsi="Segoe UI" w:cs="Segoe UI"/>
          <w:lang w:val="en-US" w:eastAsia="de-DE"/>
        </w:rPr>
        <w:t>. Based on this, we grouped the acquired FOVs in SI villi</w:t>
      </w:r>
      <w:r w:rsidR="008642C3" w:rsidRPr="003B4C23">
        <w:rPr>
          <w:rFonts w:ascii="Segoe UI" w:hAnsi="Segoe UI" w:cs="Segoe UI"/>
          <w:lang w:val="en-US" w:eastAsia="de-DE"/>
        </w:rPr>
        <w:t xml:space="preserve"> (Suppl. Fig. 7A)</w:t>
      </w:r>
      <w:r w:rsidRPr="003B4C23">
        <w:rPr>
          <w:rFonts w:ascii="Segoe UI" w:hAnsi="Segoe UI" w:cs="Segoe UI"/>
          <w:lang w:val="en-US" w:eastAsia="de-DE"/>
        </w:rPr>
        <w:t xml:space="preserve"> and SI ILF </w:t>
      </w:r>
      <w:r w:rsidR="008642C3" w:rsidRPr="003B4C23">
        <w:rPr>
          <w:rFonts w:ascii="Segoe UI" w:hAnsi="Segoe UI" w:cs="Segoe UI"/>
          <w:lang w:val="en-US" w:eastAsia="de-DE"/>
        </w:rPr>
        <w:t xml:space="preserve">(Suppl. Fig. 7B) </w:t>
      </w:r>
      <w:r w:rsidRPr="003B4C23">
        <w:rPr>
          <w:rFonts w:ascii="Segoe UI" w:hAnsi="Segoe UI" w:cs="Segoe UI"/>
          <w:lang w:val="en-US" w:eastAsia="de-DE"/>
        </w:rPr>
        <w:t>and quantified the data separately. First, we quantified the proportion of ILC subtypes.</w:t>
      </w:r>
      <w:r w:rsidR="00085C4A" w:rsidRPr="003B4C23">
        <w:rPr>
          <w:rFonts w:ascii="Segoe UI" w:hAnsi="Segoe UI" w:cs="Segoe UI"/>
          <w:lang w:val="en-US" w:eastAsia="de-DE"/>
        </w:rPr>
        <w:t xml:space="preserve"> </w:t>
      </w:r>
    </w:p>
    <w:p w14:paraId="056F3307" w14:textId="06549949" w:rsidR="007A3525" w:rsidRDefault="00926345" w:rsidP="00AF1562">
      <w:pPr>
        <w:jc w:val="both"/>
        <w:rPr>
          <w:rFonts w:ascii="Segoe UI" w:hAnsi="Segoe UI" w:cs="Segoe UI"/>
          <w:lang w:val="en-US" w:eastAsia="de-DE"/>
        </w:rPr>
      </w:pPr>
      <w:r>
        <w:rPr>
          <w:rFonts w:ascii="Segoe UI" w:hAnsi="Segoe UI" w:cs="Segoe UI"/>
          <w:lang w:val="en-US" w:eastAsia="de-DE"/>
        </w:rPr>
        <w:t>As expected, c</w:t>
      </w:r>
      <w:r w:rsidR="0074681A">
        <w:rPr>
          <w:rFonts w:ascii="Segoe UI" w:hAnsi="Segoe UI" w:cs="Segoe UI"/>
          <w:lang w:val="en-US" w:eastAsia="de-DE"/>
        </w:rPr>
        <w:t>ompared to the lung</w:t>
      </w:r>
      <w:r w:rsidR="00594F05" w:rsidRPr="00594F05">
        <w:rPr>
          <w:rFonts w:ascii="Segoe UI" w:hAnsi="Segoe UI" w:cs="Segoe UI"/>
          <w:lang w:val="en-US" w:eastAsia="de-DE"/>
        </w:rPr>
        <w:t xml:space="preserve"> </w:t>
      </w:r>
      <w:r w:rsidR="00594F05" w:rsidRPr="00434277">
        <w:rPr>
          <w:rFonts w:ascii="Segoe UI" w:hAnsi="Segoe UI" w:cs="Segoe UI"/>
          <w:lang w:val="en-US" w:eastAsia="de-DE"/>
        </w:rPr>
        <w:t>in steady state</w:t>
      </w:r>
      <w:r w:rsidR="0074681A">
        <w:rPr>
          <w:rFonts w:ascii="Segoe UI" w:hAnsi="Segoe UI" w:cs="Segoe UI"/>
          <w:lang w:val="en-US" w:eastAsia="de-DE"/>
        </w:rPr>
        <w:t xml:space="preserve">, both SI villi and SI ILF tissue regions harbored significantly </w:t>
      </w:r>
      <w:r w:rsidR="0074681A" w:rsidRPr="00434277">
        <w:rPr>
          <w:rFonts w:ascii="Segoe UI" w:hAnsi="Segoe UI" w:cs="Segoe UI"/>
          <w:lang w:val="en-US" w:eastAsia="de-DE"/>
        </w:rPr>
        <w:t>higher numbers of total cells</w:t>
      </w:r>
      <w:r w:rsidR="002616AD" w:rsidRPr="00434277">
        <w:rPr>
          <w:rFonts w:ascii="Segoe UI" w:hAnsi="Segoe UI" w:cs="Segoe UI"/>
          <w:lang w:val="en-US" w:eastAsia="de-DE"/>
        </w:rPr>
        <w:t>, immune cells,</w:t>
      </w:r>
      <w:r w:rsidR="0074681A" w:rsidRPr="00434277">
        <w:rPr>
          <w:rFonts w:ascii="Segoe UI" w:hAnsi="Segoe UI" w:cs="Segoe UI"/>
          <w:lang w:val="en-US" w:eastAsia="de-DE"/>
        </w:rPr>
        <w:t xml:space="preserve"> and ILCs, with the highest </w:t>
      </w:r>
      <w:r w:rsidR="002616AD" w:rsidRPr="00434277">
        <w:rPr>
          <w:rFonts w:ascii="Segoe UI" w:hAnsi="Segoe UI" w:cs="Segoe UI"/>
          <w:lang w:val="en-US" w:eastAsia="de-DE"/>
        </w:rPr>
        <w:t xml:space="preserve">total </w:t>
      </w:r>
      <w:r w:rsidR="0074681A" w:rsidRPr="00434277">
        <w:rPr>
          <w:rFonts w:ascii="Segoe UI" w:hAnsi="Segoe UI" w:cs="Segoe UI"/>
          <w:lang w:val="en-US" w:eastAsia="de-DE"/>
        </w:rPr>
        <w:t>count</w:t>
      </w:r>
      <w:r w:rsidR="002616AD" w:rsidRPr="00434277">
        <w:rPr>
          <w:rFonts w:ascii="Segoe UI" w:hAnsi="Segoe UI" w:cs="Segoe UI"/>
          <w:lang w:val="en-US" w:eastAsia="de-DE"/>
        </w:rPr>
        <w:t>s</w:t>
      </w:r>
      <w:r w:rsidR="0074681A" w:rsidRPr="00434277">
        <w:rPr>
          <w:rFonts w:ascii="Segoe UI" w:hAnsi="Segoe UI" w:cs="Segoe UI"/>
          <w:lang w:val="en-US" w:eastAsia="de-DE"/>
        </w:rPr>
        <w:t xml:space="preserve"> in SI ILF tissue regions (Suppl. Fig. </w:t>
      </w:r>
      <w:r w:rsidR="00C20F72" w:rsidRPr="00434277">
        <w:rPr>
          <w:rFonts w:ascii="Segoe UI" w:hAnsi="Segoe UI" w:cs="Segoe UI"/>
          <w:lang w:val="en-US" w:eastAsia="de-DE"/>
        </w:rPr>
        <w:t>9A-C</w:t>
      </w:r>
      <w:r w:rsidR="0074681A" w:rsidRPr="00434277">
        <w:rPr>
          <w:rFonts w:ascii="Segoe UI" w:hAnsi="Segoe UI" w:cs="Segoe UI"/>
          <w:lang w:val="en-US" w:eastAsia="de-DE"/>
        </w:rPr>
        <w:t>).</w:t>
      </w:r>
      <w:r w:rsidR="002616AD" w:rsidRPr="00434277">
        <w:rPr>
          <w:rFonts w:ascii="Segoe UI" w:hAnsi="Segoe UI" w:cs="Segoe UI"/>
          <w:lang w:val="en-US" w:eastAsia="de-DE"/>
        </w:rPr>
        <w:t xml:space="preserve"> Of note, the frequency of ILCs within the immune compartment did not differ significantly between organs and tissues (Suppl. Fig. </w:t>
      </w:r>
      <w:r w:rsidR="00C20F72" w:rsidRPr="00434277">
        <w:rPr>
          <w:rFonts w:ascii="Segoe UI" w:hAnsi="Segoe UI" w:cs="Segoe UI"/>
          <w:lang w:val="en-US" w:eastAsia="de-DE"/>
        </w:rPr>
        <w:t>9D</w:t>
      </w:r>
      <w:r w:rsidR="002616AD" w:rsidRPr="00434277">
        <w:rPr>
          <w:rFonts w:ascii="Segoe UI" w:hAnsi="Segoe UI" w:cs="Segoe UI"/>
          <w:lang w:val="en-US" w:eastAsia="de-DE"/>
        </w:rPr>
        <w:t xml:space="preserve">). </w:t>
      </w:r>
      <w:r w:rsidR="009B16AA" w:rsidRPr="00434277">
        <w:rPr>
          <w:rFonts w:ascii="Segoe UI" w:hAnsi="Segoe UI" w:cs="Segoe UI"/>
          <w:lang w:val="en-US" w:eastAsia="de-DE"/>
        </w:rPr>
        <w:t>The highest count</w:t>
      </w:r>
      <w:r w:rsidR="00C80B6F" w:rsidRPr="00434277">
        <w:rPr>
          <w:rFonts w:ascii="Segoe UI" w:hAnsi="Segoe UI" w:cs="Segoe UI"/>
          <w:lang w:val="en-US" w:eastAsia="de-DE"/>
        </w:rPr>
        <w:t>s</w:t>
      </w:r>
      <w:r w:rsidR="009B16AA" w:rsidRPr="00434277">
        <w:rPr>
          <w:rFonts w:ascii="Segoe UI" w:hAnsi="Segoe UI" w:cs="Segoe UI"/>
          <w:lang w:val="en-US" w:eastAsia="de-DE"/>
        </w:rPr>
        <w:t xml:space="preserve"> of ILCs, and the identified subtypes w</w:t>
      </w:r>
      <w:r w:rsidR="00C80B6F" w:rsidRPr="00434277">
        <w:rPr>
          <w:rFonts w:ascii="Segoe UI" w:hAnsi="Segoe UI" w:cs="Segoe UI"/>
          <w:lang w:val="en-US" w:eastAsia="de-DE"/>
        </w:rPr>
        <w:t>ere</w:t>
      </w:r>
      <w:r w:rsidR="009B16AA" w:rsidRPr="00434277">
        <w:rPr>
          <w:rFonts w:ascii="Segoe UI" w:hAnsi="Segoe UI" w:cs="Segoe UI"/>
          <w:lang w:val="en-US" w:eastAsia="de-DE"/>
        </w:rPr>
        <w:t xml:space="preserve"> detectable in the SI ILF regions (Suppl</w:t>
      </w:r>
      <w:r w:rsidR="009B16AA">
        <w:rPr>
          <w:rFonts w:ascii="Segoe UI" w:hAnsi="Segoe UI" w:cs="Segoe UI"/>
          <w:lang w:val="en-US" w:eastAsia="de-DE"/>
        </w:rPr>
        <w:t>. Fig. </w:t>
      </w:r>
      <w:r w:rsidR="00C80B6F">
        <w:rPr>
          <w:rFonts w:ascii="Segoe UI" w:hAnsi="Segoe UI" w:cs="Segoe UI"/>
          <w:lang w:val="en-US" w:eastAsia="de-DE"/>
        </w:rPr>
        <w:t>9C</w:t>
      </w:r>
      <w:r w:rsidR="009B16AA">
        <w:rPr>
          <w:rFonts w:ascii="Segoe UI" w:hAnsi="Segoe UI" w:cs="Segoe UI"/>
          <w:lang w:val="en-US" w:eastAsia="de-DE"/>
        </w:rPr>
        <w:t xml:space="preserve">). Zooming into the ILC subtypes identified in the SI revealed </w:t>
      </w:r>
      <w:r w:rsidR="00C80B6F">
        <w:rPr>
          <w:rFonts w:ascii="Segoe UI" w:hAnsi="Segoe UI" w:cs="Segoe UI"/>
          <w:lang w:val="en-US" w:eastAsia="de-DE"/>
        </w:rPr>
        <w:t xml:space="preserve">frequencies of NK cells/ILC1s/ILC3s and ILC2s between 40 and </w:t>
      </w:r>
      <w:commentRangeStart w:id="32"/>
      <w:r w:rsidR="00C80B6F">
        <w:rPr>
          <w:rFonts w:ascii="Segoe UI" w:hAnsi="Segoe UI" w:cs="Segoe UI"/>
          <w:lang w:val="en-US" w:eastAsia="de-DE"/>
        </w:rPr>
        <w:t>60</w:t>
      </w:r>
      <w:commentRangeEnd w:id="32"/>
      <w:r w:rsidR="00594F05">
        <w:rPr>
          <w:rStyle w:val="Kommentarzeichen"/>
        </w:rPr>
        <w:commentReference w:id="32"/>
      </w:r>
      <w:r w:rsidR="00C80B6F">
        <w:rPr>
          <w:rFonts w:ascii="Segoe UI" w:hAnsi="Segoe UI" w:cs="Segoe UI"/>
          <w:lang w:val="en-US" w:eastAsia="de-DE"/>
        </w:rPr>
        <w:t xml:space="preserve"> % </w:t>
      </w:r>
      <w:r w:rsidR="008C5970">
        <w:rPr>
          <w:rFonts w:ascii="Segoe UI" w:hAnsi="Segoe UI" w:cs="Segoe UI"/>
          <w:lang w:val="en-US" w:eastAsia="de-DE"/>
        </w:rPr>
        <w:t xml:space="preserve">within the ILC compartment </w:t>
      </w:r>
      <w:r w:rsidR="00C80B6F">
        <w:rPr>
          <w:rFonts w:ascii="Segoe UI" w:hAnsi="Segoe UI" w:cs="Segoe UI"/>
          <w:lang w:val="en-US" w:eastAsia="de-DE"/>
        </w:rPr>
        <w:t>in both SI villi and SI ILF</w:t>
      </w:r>
      <w:r w:rsidR="00A44E04">
        <w:rPr>
          <w:rFonts w:ascii="Segoe UI" w:hAnsi="Segoe UI" w:cs="Segoe UI"/>
          <w:lang w:val="en-US" w:eastAsia="de-DE"/>
        </w:rPr>
        <w:t xml:space="preserve"> </w:t>
      </w:r>
      <w:r w:rsidR="00E028A6">
        <w:rPr>
          <w:rFonts w:ascii="Segoe UI" w:hAnsi="Segoe UI" w:cs="Segoe UI"/>
          <w:lang w:val="en-US" w:eastAsia="de-DE"/>
        </w:rPr>
        <w:t>(</w:t>
      </w:r>
      <w:r w:rsidR="00A44E04">
        <w:rPr>
          <w:rFonts w:ascii="Segoe UI" w:hAnsi="Segoe UI" w:cs="Segoe UI"/>
          <w:lang w:val="en-US" w:eastAsia="de-DE"/>
        </w:rPr>
        <w:t xml:space="preserve">Suppl. Fig. 9E-F). </w:t>
      </w:r>
    </w:p>
    <w:p w14:paraId="309BFBCB" w14:textId="05146EEB" w:rsidR="00085C4A" w:rsidRPr="00BA492B" w:rsidRDefault="009B16AA" w:rsidP="00AF1562">
      <w:pPr>
        <w:jc w:val="both"/>
        <w:rPr>
          <w:rFonts w:ascii="Segoe UI" w:hAnsi="Segoe UI" w:cs="Segoe UI"/>
          <w:lang w:val="en-US" w:eastAsia="de-DE"/>
        </w:rPr>
      </w:pPr>
      <w:r>
        <w:rPr>
          <w:rFonts w:ascii="Segoe UI" w:hAnsi="Segoe UI" w:cs="Segoe UI"/>
          <w:lang w:val="en-US" w:eastAsia="de-DE"/>
        </w:rPr>
        <w:t>Quantification of the SI villi data at the different conditions showed that the t</w:t>
      </w:r>
      <w:r w:rsidR="002520CB">
        <w:rPr>
          <w:rFonts w:ascii="Segoe UI" w:hAnsi="Segoe UI" w:cs="Segoe UI"/>
          <w:lang w:val="en-US" w:eastAsia="de-DE"/>
        </w:rPr>
        <w:t>otal cell number</w:t>
      </w:r>
      <w:r w:rsidR="00A44E04">
        <w:rPr>
          <w:rFonts w:ascii="Segoe UI" w:hAnsi="Segoe UI" w:cs="Segoe UI"/>
          <w:lang w:val="en-US" w:eastAsia="de-DE"/>
        </w:rPr>
        <w:t xml:space="preserve"> as well as the total immune cell number</w:t>
      </w:r>
      <w:r w:rsidR="002520CB">
        <w:rPr>
          <w:rFonts w:ascii="Segoe UI" w:hAnsi="Segoe UI" w:cs="Segoe UI"/>
          <w:lang w:val="en-US" w:eastAsia="de-DE"/>
        </w:rPr>
        <w:t xml:space="preserve"> significantly decreased after one dose of IL-33 compared to healthy controls in SI villi regions (Fig. 8A</w:t>
      </w:r>
      <w:r w:rsidR="00A44E04">
        <w:rPr>
          <w:rFonts w:ascii="Segoe UI" w:hAnsi="Segoe UI" w:cs="Segoe UI"/>
          <w:lang w:val="en-US" w:eastAsia="de-DE"/>
        </w:rPr>
        <w:t>-B</w:t>
      </w:r>
      <w:r w:rsidR="002520CB">
        <w:rPr>
          <w:rFonts w:ascii="Segoe UI" w:hAnsi="Segoe UI" w:cs="Segoe UI"/>
          <w:lang w:val="en-US" w:eastAsia="de-DE"/>
        </w:rPr>
        <w:t>)</w:t>
      </w:r>
      <w:r w:rsidR="00A44E04">
        <w:rPr>
          <w:rFonts w:ascii="Segoe UI" w:hAnsi="Segoe UI" w:cs="Segoe UI"/>
          <w:lang w:val="en-US" w:eastAsia="de-DE"/>
        </w:rPr>
        <w:t xml:space="preserve"> while the number of ILCs was only significantly reduced at IL-33 day 3 (Fig. 8C)</w:t>
      </w:r>
      <w:r w:rsidR="002520CB">
        <w:rPr>
          <w:rFonts w:ascii="Segoe UI" w:hAnsi="Segoe UI" w:cs="Segoe UI"/>
          <w:lang w:val="en-US" w:eastAsia="de-DE"/>
        </w:rPr>
        <w:t xml:space="preserve">. </w:t>
      </w:r>
      <w:commentRangeStart w:id="33"/>
      <w:commentRangeStart w:id="34"/>
      <w:r w:rsidR="00A44E04">
        <w:rPr>
          <w:rFonts w:ascii="Segoe UI" w:hAnsi="Segoe UI" w:cs="Segoe UI"/>
          <w:lang w:val="en-US" w:eastAsia="de-DE"/>
        </w:rPr>
        <w:t xml:space="preserve">However, although the </w:t>
      </w:r>
      <w:r w:rsidR="00594F05">
        <w:rPr>
          <w:rFonts w:ascii="Segoe UI" w:hAnsi="Segoe UI" w:cs="Segoe UI"/>
          <w:lang w:val="en-US" w:eastAsia="de-DE"/>
        </w:rPr>
        <w:t xml:space="preserve">total </w:t>
      </w:r>
      <w:r w:rsidR="00A44E04">
        <w:rPr>
          <w:rFonts w:ascii="Segoe UI" w:hAnsi="Segoe UI" w:cs="Segoe UI"/>
          <w:lang w:val="en-US" w:eastAsia="de-DE"/>
        </w:rPr>
        <w:t xml:space="preserve">number of immune cells </w:t>
      </w:r>
      <w:r w:rsidR="008C5970">
        <w:rPr>
          <w:rFonts w:ascii="Segoe UI" w:hAnsi="Segoe UI" w:cs="Segoe UI"/>
          <w:lang w:val="en-US" w:eastAsia="de-DE"/>
        </w:rPr>
        <w:t xml:space="preserve">identified per FOV </w:t>
      </w:r>
      <w:r w:rsidR="00A44E04">
        <w:rPr>
          <w:rFonts w:ascii="Segoe UI" w:hAnsi="Segoe UI" w:cs="Segoe UI"/>
          <w:lang w:val="en-US" w:eastAsia="de-DE"/>
        </w:rPr>
        <w:t>decreased at IL-33 day 1, the frequency of immune cells r</w:t>
      </w:r>
      <w:r w:rsidR="007A3525">
        <w:rPr>
          <w:rFonts w:ascii="Segoe UI" w:hAnsi="Segoe UI" w:cs="Segoe UI"/>
          <w:lang w:val="en-US" w:eastAsia="de-DE"/>
        </w:rPr>
        <w:t>ose</w:t>
      </w:r>
      <w:r w:rsidR="00A44E04">
        <w:rPr>
          <w:rFonts w:ascii="Segoe UI" w:hAnsi="Segoe UI" w:cs="Segoe UI"/>
          <w:lang w:val="en-US" w:eastAsia="de-DE"/>
        </w:rPr>
        <w:t xml:space="preserve"> significantly at the same time (Fig. 8D)</w:t>
      </w:r>
      <w:commentRangeEnd w:id="33"/>
      <w:r w:rsidR="00A43272">
        <w:rPr>
          <w:rStyle w:val="Kommentarzeichen"/>
        </w:rPr>
        <w:commentReference w:id="33"/>
      </w:r>
      <w:commentRangeEnd w:id="34"/>
      <w:r w:rsidR="008C5970">
        <w:rPr>
          <w:rStyle w:val="Kommentarzeichen"/>
        </w:rPr>
        <w:commentReference w:id="34"/>
      </w:r>
      <w:r w:rsidR="00A44E04">
        <w:rPr>
          <w:rFonts w:ascii="Segoe UI" w:hAnsi="Segoe UI" w:cs="Segoe UI"/>
          <w:lang w:val="en-US" w:eastAsia="de-DE"/>
        </w:rPr>
        <w:t>. Looking at the ILC frequency within the immune compartment only showed an increasing trend at IL-33 day 1</w:t>
      </w:r>
      <w:r w:rsidR="007A3525">
        <w:rPr>
          <w:rFonts w:ascii="Segoe UI" w:hAnsi="Segoe UI" w:cs="Segoe UI"/>
          <w:lang w:val="en-US" w:eastAsia="de-DE"/>
        </w:rPr>
        <w:t xml:space="preserve"> (Fig. 8E). At IL-33 day 3, not only was the total ILC count significantly reduced, but also the frequency of ILCs as well as the frequencies of ILC subtypes, namely NK cells/ILC1s/</w:t>
      </w:r>
      <w:r w:rsidR="007A3525" w:rsidRPr="00BA492B">
        <w:rPr>
          <w:rFonts w:ascii="Segoe UI" w:hAnsi="Segoe UI" w:cs="Segoe UI"/>
          <w:lang w:val="en-US" w:eastAsia="de-DE"/>
        </w:rPr>
        <w:t>ILC3s and ILC2s within the immune compartment (Fig. 8E-G).</w:t>
      </w:r>
    </w:p>
    <w:p w14:paraId="16BB636C" w14:textId="4677015B" w:rsidR="00CA6566" w:rsidRDefault="00CA6566" w:rsidP="00CA6566">
      <w:pPr>
        <w:jc w:val="both"/>
        <w:rPr>
          <w:rFonts w:ascii="Segoe UI" w:hAnsi="Segoe UI" w:cs="Segoe UI"/>
          <w:lang w:val="en-US" w:eastAsia="de-DE"/>
        </w:rPr>
      </w:pPr>
      <w:r w:rsidRPr="00BA492B">
        <w:rPr>
          <w:rFonts w:ascii="Segoe UI" w:hAnsi="Segoe UI" w:cs="Segoe UI"/>
          <w:lang w:val="en-US" w:eastAsia="de-DE"/>
        </w:rPr>
        <w:t>Like lung ILC2s, s</w:t>
      </w:r>
      <w:r w:rsidR="002872E9" w:rsidRPr="00BA492B">
        <w:rPr>
          <w:rFonts w:ascii="Segoe UI" w:hAnsi="Segoe UI" w:cs="Segoe UI"/>
          <w:lang w:val="en-US" w:eastAsia="de-DE"/>
        </w:rPr>
        <w:t>patial analysis of ILC subtypes in S</w:t>
      </w:r>
      <w:r w:rsidRPr="00BA492B">
        <w:rPr>
          <w:rFonts w:ascii="Segoe UI" w:hAnsi="Segoe UI" w:cs="Segoe UI"/>
          <w:lang w:val="en-US" w:eastAsia="de-DE"/>
        </w:rPr>
        <w:t>I</w:t>
      </w:r>
      <w:r w:rsidR="002872E9" w:rsidRPr="00BA492B">
        <w:rPr>
          <w:rFonts w:ascii="Segoe UI" w:hAnsi="Segoe UI" w:cs="Segoe UI"/>
          <w:lang w:val="en-US" w:eastAsia="de-DE"/>
        </w:rPr>
        <w:t xml:space="preserve"> villi regions</w:t>
      </w:r>
      <w:r w:rsidRPr="00BA492B">
        <w:rPr>
          <w:rFonts w:ascii="Segoe UI" w:hAnsi="Segoe UI" w:cs="Segoe UI"/>
          <w:lang w:val="en-US" w:eastAsia="de-DE"/>
        </w:rPr>
        <w:t xml:space="preserve"> revealed </w:t>
      </w:r>
      <w:r w:rsidR="00A43272">
        <w:rPr>
          <w:rFonts w:ascii="Segoe UI" w:hAnsi="Segoe UI" w:cs="Segoe UI"/>
          <w:lang w:val="en-US" w:eastAsia="de-DE"/>
        </w:rPr>
        <w:t>co-localization</w:t>
      </w:r>
      <w:r w:rsidR="00A43272" w:rsidRPr="00BA492B">
        <w:rPr>
          <w:rFonts w:ascii="Segoe UI" w:hAnsi="Segoe UI" w:cs="Segoe UI"/>
          <w:lang w:val="en-US" w:eastAsia="de-DE"/>
        </w:rPr>
        <w:t xml:space="preserve"> </w:t>
      </w:r>
      <w:r w:rsidRPr="00BA492B">
        <w:rPr>
          <w:rFonts w:ascii="Segoe UI" w:hAnsi="Segoe UI" w:cs="Segoe UI"/>
          <w:lang w:val="en-US" w:eastAsia="de-DE"/>
        </w:rPr>
        <w:t>of ILC2s with myeloid cells</w:t>
      </w:r>
      <w:r w:rsidR="00B77E10" w:rsidRPr="00BA492B">
        <w:rPr>
          <w:rFonts w:ascii="Segoe UI" w:hAnsi="Segoe UI" w:cs="Segoe UI"/>
          <w:lang w:val="en-US" w:eastAsia="de-DE"/>
        </w:rPr>
        <w:t xml:space="preserve"> (Fig. 8</w:t>
      </w:r>
      <w:r w:rsidR="0002146A" w:rsidRPr="00BA492B">
        <w:rPr>
          <w:rFonts w:ascii="Segoe UI" w:hAnsi="Segoe UI" w:cs="Segoe UI"/>
          <w:lang w:val="en-US" w:eastAsia="de-DE"/>
        </w:rPr>
        <w:t>H-I</w:t>
      </w:r>
      <w:r w:rsidR="00B77E10" w:rsidRPr="00BA492B">
        <w:rPr>
          <w:rFonts w:ascii="Segoe UI" w:hAnsi="Segoe UI" w:cs="Segoe UI"/>
          <w:lang w:val="en-US" w:eastAsia="de-DE"/>
        </w:rPr>
        <w:t>)</w:t>
      </w:r>
      <w:r w:rsidRPr="00BA492B">
        <w:rPr>
          <w:rFonts w:ascii="Segoe UI" w:hAnsi="Segoe UI" w:cs="Segoe UI"/>
          <w:lang w:val="en-US" w:eastAsia="de-DE"/>
        </w:rPr>
        <w:t xml:space="preserve">. </w:t>
      </w:r>
      <w:r w:rsidR="00A43272">
        <w:rPr>
          <w:rFonts w:ascii="Segoe UI" w:hAnsi="Segoe UI" w:cs="Segoe UI"/>
          <w:lang w:val="en-US" w:eastAsia="de-DE"/>
        </w:rPr>
        <w:t>W</w:t>
      </w:r>
      <w:r w:rsidRPr="00BA492B">
        <w:rPr>
          <w:rFonts w:ascii="Segoe UI" w:hAnsi="Segoe UI" w:cs="Segoe UI"/>
          <w:lang w:val="en-US" w:eastAsia="de-DE"/>
        </w:rPr>
        <w:t xml:space="preserve">e did not observe a </w:t>
      </w:r>
      <w:r w:rsidR="0010493D">
        <w:rPr>
          <w:rFonts w:ascii="Segoe UI" w:hAnsi="Segoe UI" w:cs="Segoe UI"/>
          <w:lang w:val="en-US" w:eastAsia="de-DE"/>
        </w:rPr>
        <w:t>significant</w:t>
      </w:r>
      <w:r w:rsidRPr="00BA492B">
        <w:rPr>
          <w:rFonts w:ascii="Segoe UI" w:hAnsi="Segoe UI" w:cs="Segoe UI"/>
          <w:lang w:val="en-US" w:eastAsia="de-DE"/>
        </w:rPr>
        <w:t xml:space="preserve"> pattern of co-enrichment of ILC2s and lymphatics or fibroblasts</w:t>
      </w:r>
      <w:r w:rsidR="00B77E10" w:rsidRPr="00BA492B">
        <w:rPr>
          <w:rFonts w:ascii="Segoe UI" w:hAnsi="Segoe UI" w:cs="Segoe UI"/>
          <w:lang w:val="en-US" w:eastAsia="de-DE"/>
        </w:rPr>
        <w:t>, although IF overlays suggested a spatial association (data not shown)</w:t>
      </w:r>
      <w:r w:rsidRPr="00BA492B">
        <w:rPr>
          <w:rFonts w:ascii="Segoe UI" w:hAnsi="Segoe UI" w:cs="Segoe UI"/>
          <w:lang w:val="en-US" w:eastAsia="de-DE"/>
        </w:rPr>
        <w:t xml:space="preserve">. </w:t>
      </w:r>
      <w:r w:rsidR="00B77E10" w:rsidRPr="00BA492B">
        <w:rPr>
          <w:rFonts w:ascii="Segoe UI" w:hAnsi="Segoe UI" w:cs="Segoe UI"/>
          <w:lang w:val="en-US" w:eastAsia="de-DE"/>
        </w:rPr>
        <w:t>Analyzing the spatial distribution of NK cells/ILC1s/ILC3s, we did not observe co-enrichment of NK cells/ILC1s/ILC3s with any other immune cell type, as well as fibroblasts, blood vessels, lymphatics and epithelia I cells</w:t>
      </w:r>
      <w:r w:rsidR="00AC3990" w:rsidRPr="00BA492B">
        <w:rPr>
          <w:rFonts w:ascii="Segoe UI" w:hAnsi="Segoe UI" w:cs="Segoe UI"/>
          <w:lang w:val="en-US" w:eastAsia="de-DE"/>
        </w:rPr>
        <w:t xml:space="preserve"> under any analyzed conditions</w:t>
      </w:r>
      <w:r w:rsidR="00B77E10" w:rsidRPr="00BA492B">
        <w:rPr>
          <w:rFonts w:ascii="Segoe UI" w:hAnsi="Segoe UI" w:cs="Segoe UI"/>
          <w:lang w:val="en-US" w:eastAsia="de-DE"/>
        </w:rPr>
        <w:t xml:space="preserve"> (data not shown). However, c</w:t>
      </w:r>
      <w:r w:rsidRPr="00BA492B">
        <w:rPr>
          <w:rFonts w:ascii="Segoe UI" w:hAnsi="Segoe UI" w:cs="Segoe UI"/>
          <w:lang w:val="en-US" w:eastAsia="de-DE"/>
        </w:rPr>
        <w:t xml:space="preserve">o-enrichment analysis revealed spatial association of the NK cells/ILC1s/ILC3s and epithelia II </w:t>
      </w:r>
      <w:r w:rsidR="00AC3990" w:rsidRPr="00BA492B">
        <w:rPr>
          <w:rFonts w:ascii="Segoe UI" w:hAnsi="Segoe UI" w:cs="Segoe UI"/>
          <w:lang w:val="en-US" w:eastAsia="de-DE"/>
        </w:rPr>
        <w:t>cells</w:t>
      </w:r>
      <w:r w:rsidRPr="00BA492B">
        <w:rPr>
          <w:rFonts w:ascii="Segoe UI" w:hAnsi="Segoe UI" w:cs="Segoe UI"/>
          <w:lang w:val="en-US" w:eastAsia="de-DE"/>
        </w:rPr>
        <w:t xml:space="preserve"> under </w:t>
      </w:r>
      <w:r w:rsidR="0036367F">
        <w:rPr>
          <w:rFonts w:ascii="Segoe UI" w:hAnsi="Segoe UI" w:cs="Segoe UI"/>
          <w:lang w:val="en-US" w:eastAsia="de-DE"/>
        </w:rPr>
        <w:t>homeostatic</w:t>
      </w:r>
      <w:r w:rsidRPr="00BA492B">
        <w:rPr>
          <w:rFonts w:ascii="Segoe UI" w:hAnsi="Segoe UI" w:cs="Segoe UI"/>
          <w:lang w:val="en-US" w:eastAsia="de-DE"/>
        </w:rPr>
        <w:t xml:space="preserve"> conditions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r w:rsidR="009A7108" w:rsidRPr="00BA492B">
        <w:rPr>
          <w:rFonts w:ascii="Segoe UI" w:hAnsi="Segoe UI" w:cs="Segoe UI"/>
          <w:lang w:val="en-US" w:eastAsia="de-DE"/>
        </w:rPr>
        <w:t>)</w:t>
      </w:r>
      <w:r w:rsidRPr="00BA492B">
        <w:rPr>
          <w:rFonts w:ascii="Segoe UI" w:hAnsi="Segoe UI" w:cs="Segoe UI"/>
          <w:lang w:val="en-US" w:eastAsia="de-DE"/>
        </w:rPr>
        <w:t xml:space="preserve">. </w:t>
      </w:r>
      <w:r w:rsidR="00CE1D87" w:rsidRPr="00BA492B">
        <w:rPr>
          <w:rFonts w:ascii="Segoe UI" w:hAnsi="Segoe UI" w:cs="Segoe UI"/>
          <w:lang w:val="en-US" w:eastAsia="de-DE"/>
        </w:rPr>
        <w:t xml:space="preserve">Besides strong signal of </w:t>
      </w:r>
      <w:proofErr w:type="spellStart"/>
      <w:r w:rsidR="00CE1D87" w:rsidRPr="00BA492B">
        <w:rPr>
          <w:rFonts w:ascii="Segoe UI" w:hAnsi="Segoe UI" w:cs="Segoe UI"/>
          <w:lang w:val="en-US" w:eastAsia="de-DE"/>
        </w:rPr>
        <w:t>EpCAM</w:t>
      </w:r>
      <w:proofErr w:type="spellEnd"/>
      <w:r w:rsidR="00CE1D87" w:rsidRPr="00BA492B">
        <w:rPr>
          <w:rFonts w:ascii="Segoe UI" w:hAnsi="Segoe UI" w:cs="Segoe UI"/>
          <w:lang w:val="en-US" w:eastAsia="de-DE"/>
        </w:rPr>
        <w:t>, the epithelia II cluster was also marked by high intensities of Ki67, as well as Sca1 and CD44</w:t>
      </w:r>
      <w:r w:rsidR="001B490A" w:rsidRPr="00BA492B">
        <w:rPr>
          <w:rFonts w:ascii="Segoe UI" w:hAnsi="Segoe UI" w:cs="Segoe UI"/>
          <w:lang w:val="en-US" w:eastAsia="de-DE"/>
        </w:rPr>
        <w:t xml:space="preserve"> (Fig. 7A) which, together with IF overlays </w:t>
      </w:r>
      <w:r w:rsidR="00BA76A9" w:rsidRPr="00BA492B">
        <w:rPr>
          <w:rFonts w:ascii="Segoe UI" w:hAnsi="Segoe UI" w:cs="Segoe UI"/>
          <w:lang w:val="en-US" w:eastAsia="de-DE"/>
        </w:rPr>
        <w:t xml:space="preserve">(Suppl. Figure 8) </w:t>
      </w:r>
      <w:r w:rsidR="001B490A" w:rsidRPr="00BA492B">
        <w:rPr>
          <w:rFonts w:ascii="Segoe UI" w:hAnsi="Segoe UI" w:cs="Segoe UI"/>
          <w:lang w:val="en-US" w:eastAsia="de-DE"/>
        </w:rPr>
        <w:t>pointed towards a cluster identity of epithelial cells of the basal area of the</w:t>
      </w:r>
      <w:r w:rsidR="00BA76A9" w:rsidRPr="00BA492B">
        <w:rPr>
          <w:rFonts w:ascii="Segoe UI" w:hAnsi="Segoe UI" w:cs="Segoe UI"/>
          <w:lang w:val="en-US" w:eastAsia="de-DE"/>
        </w:rPr>
        <w:t xml:space="preserve"> villi including the</w:t>
      </w:r>
      <w:r w:rsidR="001B490A" w:rsidRPr="00BA492B">
        <w:rPr>
          <w:rFonts w:ascii="Segoe UI" w:hAnsi="Segoe UI" w:cs="Segoe UI"/>
          <w:lang w:val="en-US" w:eastAsia="de-DE"/>
        </w:rPr>
        <w:t xml:space="preserve"> crypts </w:t>
      </w:r>
      <w:r w:rsidR="00BA76A9" w:rsidRPr="00BA492B">
        <w:rPr>
          <w:rFonts w:ascii="Segoe UI" w:hAnsi="Segoe UI" w:cs="Segoe UI"/>
          <w:lang w:val="en-US" w:eastAsia="de-DE"/>
        </w:rPr>
        <w:t xml:space="preserve">and </w:t>
      </w:r>
      <w:r w:rsidR="001B490A" w:rsidRPr="00BA492B">
        <w:rPr>
          <w:rFonts w:ascii="Segoe UI" w:hAnsi="Segoe UI" w:cs="Segoe UI"/>
          <w:lang w:val="en-US" w:eastAsia="de-DE"/>
        </w:rPr>
        <w:t>intestinal ste</w:t>
      </w:r>
      <w:r w:rsidR="00BA76A9" w:rsidRPr="00BA492B">
        <w:rPr>
          <w:rFonts w:ascii="Segoe UI" w:hAnsi="Segoe UI" w:cs="Segoe UI"/>
          <w:lang w:val="en-US" w:eastAsia="de-DE"/>
        </w:rPr>
        <w:t>m</w:t>
      </w:r>
      <w:r w:rsidR="001B490A" w:rsidRPr="00BA492B">
        <w:rPr>
          <w:rFonts w:ascii="Segoe UI" w:hAnsi="Segoe UI" w:cs="Segoe UI"/>
          <w:lang w:val="en-US" w:eastAsia="de-DE"/>
        </w:rPr>
        <w:t xml:space="preserve"> cells (ISC), and a spatial separation from the cells of the epithelia I cells. </w:t>
      </w:r>
      <w:r w:rsidRPr="00BA492B">
        <w:rPr>
          <w:rFonts w:ascii="Segoe UI" w:hAnsi="Segoe UI" w:cs="Segoe UI"/>
          <w:lang w:val="en-US" w:eastAsia="de-DE"/>
        </w:rPr>
        <w:t>Th</w:t>
      </w:r>
      <w:r w:rsidR="001B490A" w:rsidRPr="00BA492B">
        <w:rPr>
          <w:rFonts w:ascii="Segoe UI" w:hAnsi="Segoe UI" w:cs="Segoe UI"/>
          <w:lang w:val="en-US" w:eastAsia="de-DE"/>
        </w:rPr>
        <w:t>e</w:t>
      </w:r>
      <w:r w:rsidRPr="00BA492B">
        <w:rPr>
          <w:rFonts w:ascii="Segoe UI" w:hAnsi="Segoe UI" w:cs="Segoe UI"/>
          <w:lang w:val="en-US" w:eastAsia="de-DE"/>
        </w:rPr>
        <w:t xml:space="preserve"> pattern of co-enrichment </w:t>
      </w:r>
      <w:r w:rsidR="001B490A" w:rsidRPr="00BA492B">
        <w:rPr>
          <w:rFonts w:ascii="Segoe UI" w:hAnsi="Segoe UI" w:cs="Segoe UI"/>
          <w:lang w:val="en-US" w:eastAsia="de-DE"/>
        </w:rPr>
        <w:t xml:space="preserve">of NK cells/ILC1s/ILC3s and epithelia II cells </w:t>
      </w:r>
      <w:r w:rsidRPr="00BA492B">
        <w:rPr>
          <w:rFonts w:ascii="Segoe UI" w:hAnsi="Segoe UI" w:cs="Segoe UI"/>
          <w:lang w:val="en-US" w:eastAsia="de-DE"/>
        </w:rPr>
        <w:t xml:space="preserve">was resolved after one dose of IL-33 pointing towards a spatial re-distribution of NK cells/ILC1s/ILC3s during inflammation, which was confirmed </w:t>
      </w:r>
      <w:r w:rsidR="00A43272">
        <w:rPr>
          <w:rFonts w:ascii="Segoe UI" w:hAnsi="Segoe UI" w:cs="Segoe UI"/>
          <w:lang w:val="en-US" w:eastAsia="de-DE"/>
        </w:rPr>
        <w:t xml:space="preserve">by visual inspection </w:t>
      </w:r>
      <w:r w:rsidRPr="00BA492B">
        <w:rPr>
          <w:rFonts w:ascii="Segoe UI" w:hAnsi="Segoe UI" w:cs="Segoe UI"/>
          <w:lang w:val="en-US" w:eastAsia="de-DE"/>
        </w:rPr>
        <w:t>in the IF overlays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commentRangeStart w:id="35"/>
      <w:r w:rsidR="0002146A" w:rsidRPr="00BA492B">
        <w:rPr>
          <w:rFonts w:ascii="Segoe UI" w:hAnsi="Segoe UI" w:cs="Segoe UI"/>
          <w:lang w:val="en-US" w:eastAsia="de-DE"/>
        </w:rPr>
        <w:t>M</w:t>
      </w:r>
      <w:commentRangeEnd w:id="35"/>
      <w:r w:rsidR="00605FA4">
        <w:rPr>
          <w:rStyle w:val="Kommentarzeichen"/>
        </w:rPr>
        <w:commentReference w:id="35"/>
      </w:r>
      <w:r w:rsidR="009A7108" w:rsidRPr="00BA492B">
        <w:rPr>
          <w:rFonts w:ascii="Segoe UI" w:hAnsi="Segoe UI" w:cs="Segoe UI"/>
          <w:lang w:val="en-US" w:eastAsia="de-DE"/>
        </w:rPr>
        <w:t>)</w:t>
      </w:r>
      <w:r w:rsidRPr="00BA492B">
        <w:rPr>
          <w:rFonts w:ascii="Segoe UI" w:hAnsi="Segoe UI" w:cs="Segoe UI"/>
          <w:lang w:val="en-US" w:eastAsia="de-DE"/>
        </w:rPr>
        <w:t>.</w:t>
      </w:r>
      <w:r>
        <w:rPr>
          <w:rFonts w:ascii="Segoe UI" w:hAnsi="Segoe UI" w:cs="Segoe UI"/>
          <w:lang w:val="en-US" w:eastAsia="de-DE"/>
        </w:rPr>
        <w:t xml:space="preserve"> </w:t>
      </w:r>
      <w:r w:rsidR="00A64E9B" w:rsidRPr="00A64E9B">
        <w:rPr>
          <w:rFonts w:ascii="Segoe UI" w:hAnsi="Segoe UI" w:cs="Segoe UI"/>
          <w:lang w:val="en-US" w:eastAsia="de-DE"/>
        </w:rPr>
        <w:t>Together, these data highlight region-specific alterations in ILC abundance and spatial organization within the small intestine during early type 2 inflammation, with ILC2s maintaining proximity to myeloid cells, and NK</w:t>
      </w:r>
      <w:r w:rsidR="00A64E9B">
        <w:rPr>
          <w:rFonts w:ascii="Segoe UI" w:hAnsi="Segoe UI" w:cs="Segoe UI"/>
          <w:lang w:val="en-US" w:eastAsia="de-DE"/>
        </w:rPr>
        <w:t> </w:t>
      </w:r>
      <w:r w:rsidR="00A64E9B" w:rsidRPr="00A64E9B">
        <w:rPr>
          <w:rFonts w:ascii="Segoe UI" w:hAnsi="Segoe UI" w:cs="Segoe UI"/>
          <w:lang w:val="en-US" w:eastAsia="de-DE"/>
        </w:rPr>
        <w:t xml:space="preserve">cells/ILC1s/ILC3s undergoing a marked spatial redistribution </w:t>
      </w:r>
      <w:r w:rsidR="003B4D10">
        <w:rPr>
          <w:rFonts w:ascii="Segoe UI" w:hAnsi="Segoe UI" w:cs="Segoe UI"/>
          <w:lang w:val="en-US" w:eastAsia="de-DE"/>
        </w:rPr>
        <w:t>towards the luminal part of the villi</w:t>
      </w:r>
      <w:r w:rsidR="00A64E9B" w:rsidRPr="00A64E9B">
        <w:rPr>
          <w:rFonts w:ascii="Segoe UI" w:hAnsi="Segoe UI" w:cs="Segoe UI"/>
          <w:lang w:val="en-US" w:eastAsia="de-DE"/>
        </w:rPr>
        <w:t>.</w:t>
      </w:r>
    </w:p>
    <w:p w14:paraId="0397A702" w14:textId="52661A70" w:rsidR="00D826B4" w:rsidRPr="00CA6566" w:rsidRDefault="00D826B4" w:rsidP="00CA6566">
      <w:pPr>
        <w:jc w:val="both"/>
        <w:rPr>
          <w:rFonts w:ascii="Segoe UI" w:hAnsi="Segoe UI" w:cs="Segoe UI"/>
          <w:lang w:val="en-US" w:eastAsia="de-DE"/>
        </w:rPr>
      </w:pPr>
      <w:r w:rsidRPr="00D826B4">
        <w:rPr>
          <w:rFonts w:ascii="Segoe UI" w:hAnsi="Segoe UI" w:cs="Segoe UI"/>
          <w:lang w:val="en-US" w:eastAsia="de-DE"/>
        </w:rPr>
        <w:t xml:space="preserve">In summary, our MELC-based spatial and phenotypic framework enables unprecedented single‑cell resolution of rare ILC subsets and their dynamic niche remodeling during early </w:t>
      </w:r>
      <w:r w:rsidRPr="00D826B4">
        <w:rPr>
          <w:rFonts w:ascii="Segoe UI" w:hAnsi="Segoe UI" w:cs="Segoe UI"/>
          <w:lang w:val="en-US" w:eastAsia="de-DE"/>
        </w:rPr>
        <w:lastRenderedPageBreak/>
        <w:t>IL‑33‑driven inflammation</w:t>
      </w:r>
      <w:r>
        <w:rPr>
          <w:rFonts w:ascii="Segoe UI" w:hAnsi="Segoe UI" w:cs="Segoe UI"/>
          <w:lang w:val="en-US" w:eastAsia="de-DE"/>
        </w:rPr>
        <w:t xml:space="preserve"> </w:t>
      </w:r>
      <w:r w:rsidRPr="00D826B4">
        <w:rPr>
          <w:rFonts w:ascii="Segoe UI" w:hAnsi="Segoe UI" w:cs="Segoe UI"/>
          <w:lang w:val="en-US" w:eastAsia="de-DE"/>
        </w:rPr>
        <w:t>laying the foundation for targeted interventions in barrier tissue immunopathology</w:t>
      </w:r>
      <w:r>
        <w:rPr>
          <w:rFonts w:ascii="Segoe UI" w:hAnsi="Segoe UI" w:cs="Segoe UI"/>
          <w:lang w:val="en-US" w:eastAsia="de-DE"/>
        </w:rPr>
        <w:t>.</w:t>
      </w:r>
    </w:p>
    <w:p w14:paraId="25EE101A" w14:textId="76849DAD" w:rsidR="004B328F" w:rsidRPr="003B4C23" w:rsidRDefault="00D31BCD" w:rsidP="005A3A2F">
      <w:pPr>
        <w:jc w:val="both"/>
        <w:rPr>
          <w:rFonts w:ascii="Segoe UI" w:hAnsi="Segoe UI" w:cs="Segoe UI"/>
          <w:b/>
          <w:bCs/>
          <w:lang w:val="en-US"/>
        </w:rPr>
      </w:pPr>
      <w:r w:rsidRPr="003B4C23">
        <w:rPr>
          <w:rFonts w:ascii="Segoe UI" w:hAnsi="Segoe UI" w:cs="Segoe UI"/>
          <w:b/>
          <w:bCs/>
          <w:lang w:val="en-US"/>
        </w:rPr>
        <w:t>DISCUSSION:</w:t>
      </w:r>
    </w:p>
    <w:p w14:paraId="510AAEC4" w14:textId="368E3E22" w:rsidR="00B35130" w:rsidRPr="0036111A" w:rsidRDefault="0036111A" w:rsidP="0036111A">
      <w:pPr>
        <w:jc w:val="both"/>
        <w:rPr>
          <w:rFonts w:ascii="Segoe UI" w:hAnsi="Segoe UI" w:cs="Segoe UI"/>
          <w:bCs/>
          <w:lang w:val="en-US"/>
        </w:rPr>
      </w:pPr>
      <w:r w:rsidRPr="0036111A">
        <w:rPr>
          <w:rFonts w:ascii="Segoe UI" w:hAnsi="Segoe UI" w:cs="Segoe UI"/>
          <w:bCs/>
          <w:lang w:val="en-US"/>
        </w:rPr>
        <w:t xml:space="preserve">This study </w:t>
      </w:r>
      <w:r>
        <w:rPr>
          <w:rFonts w:ascii="Segoe UI" w:hAnsi="Segoe UI" w:cs="Segoe UI"/>
          <w:bCs/>
          <w:lang w:val="en-US"/>
        </w:rPr>
        <w:t xml:space="preserve">used </w:t>
      </w:r>
      <w:r w:rsidR="00DC0958">
        <w:rPr>
          <w:rFonts w:ascii="Segoe UI" w:hAnsi="Segoe UI" w:cs="Segoe UI"/>
          <w:bCs/>
          <w:lang w:val="en-US"/>
        </w:rPr>
        <w:t xml:space="preserve">multiplex cyclic </w:t>
      </w:r>
      <w:r>
        <w:rPr>
          <w:rFonts w:ascii="Segoe UI" w:hAnsi="Segoe UI" w:cs="Segoe UI"/>
          <w:bCs/>
          <w:lang w:val="en-US"/>
        </w:rPr>
        <w:t>IF</w:t>
      </w:r>
      <w:r w:rsidR="002C3394">
        <w:rPr>
          <w:rFonts w:ascii="Segoe UI" w:hAnsi="Segoe UI" w:cs="Segoe UI"/>
          <w:bCs/>
          <w:lang w:val="en-US"/>
        </w:rPr>
        <w:t>, namely MELC,</w:t>
      </w:r>
      <w:r>
        <w:rPr>
          <w:rFonts w:ascii="Segoe UI" w:hAnsi="Segoe UI" w:cs="Segoe UI"/>
          <w:bCs/>
          <w:lang w:val="en-US"/>
        </w:rPr>
        <w:t xml:space="preserve"> to identify ILCs and ILC subtypes in murine lung and SI tissue under homeostasis and </w:t>
      </w:r>
      <w:r w:rsidRPr="0036111A">
        <w:rPr>
          <w:rFonts w:ascii="Segoe UI" w:hAnsi="Segoe UI" w:cs="Segoe UI"/>
          <w:bCs/>
          <w:lang w:val="en-US"/>
        </w:rPr>
        <w:t xml:space="preserve">investigate </w:t>
      </w:r>
      <w:r>
        <w:rPr>
          <w:rFonts w:ascii="Segoe UI" w:hAnsi="Segoe UI" w:cs="Segoe UI"/>
          <w:bCs/>
          <w:lang w:val="en-US"/>
        </w:rPr>
        <w:t xml:space="preserve">their adaptations during an IL-33 triggered inflammation. </w:t>
      </w:r>
      <w:r w:rsidRPr="0036111A">
        <w:rPr>
          <w:rFonts w:ascii="Segoe UI" w:hAnsi="Segoe UI" w:cs="Segoe UI"/>
          <w:bCs/>
          <w:lang w:val="en-US"/>
        </w:rPr>
        <w:t>While</w:t>
      </w:r>
      <w:r w:rsidR="00DC0958">
        <w:rPr>
          <w:rFonts w:ascii="Segoe UI" w:hAnsi="Segoe UI" w:cs="Segoe UI"/>
          <w:bCs/>
          <w:lang w:val="en-US"/>
        </w:rPr>
        <w:t xml:space="preserve"> most studies using spatial multiplex approaches focus on either highly abundant immune cells, often T cells and B cells in the context of tumors, we were interested in establishing a workflow that </w:t>
      </w:r>
      <w:r w:rsidR="00B35130">
        <w:rPr>
          <w:rFonts w:ascii="Segoe UI" w:hAnsi="Segoe UI" w:cs="Segoe UI"/>
          <w:bCs/>
          <w:lang w:val="en-US"/>
        </w:rPr>
        <w:t xml:space="preserve">(I) is able to spatially resolve </w:t>
      </w:r>
      <w:r w:rsidR="00FE0C2F">
        <w:rPr>
          <w:rFonts w:ascii="Segoe UI" w:hAnsi="Segoe UI" w:cs="Segoe UI"/>
          <w:bCs/>
          <w:lang w:val="en-US"/>
        </w:rPr>
        <w:t xml:space="preserve">abundant </w:t>
      </w:r>
      <w:r w:rsidR="00B35130">
        <w:rPr>
          <w:rFonts w:ascii="Segoe UI" w:hAnsi="Segoe UI" w:cs="Segoe UI"/>
          <w:bCs/>
          <w:lang w:val="en-US"/>
        </w:rPr>
        <w:t xml:space="preserve">cells </w:t>
      </w:r>
      <w:r w:rsidR="00FE0C2F">
        <w:rPr>
          <w:rFonts w:ascii="Segoe UI" w:hAnsi="Segoe UI" w:cs="Segoe UI"/>
          <w:bCs/>
          <w:lang w:val="en-US"/>
        </w:rPr>
        <w:t xml:space="preserve">as well as rare </w:t>
      </w:r>
      <w:r w:rsidR="00DC0958">
        <w:rPr>
          <w:rFonts w:ascii="Segoe UI" w:hAnsi="Segoe UI" w:cs="Segoe UI"/>
          <w:bCs/>
          <w:lang w:val="en-US"/>
        </w:rPr>
        <w:t>cell types</w:t>
      </w:r>
      <w:r w:rsidR="00B35130">
        <w:rPr>
          <w:rFonts w:ascii="Segoe UI" w:hAnsi="Segoe UI" w:cs="Segoe UI"/>
          <w:bCs/>
          <w:lang w:val="en-US"/>
        </w:rPr>
        <w:t xml:space="preserve"> in the tissue</w:t>
      </w:r>
      <w:r w:rsidR="00DC0958">
        <w:rPr>
          <w:rFonts w:ascii="Segoe UI" w:hAnsi="Segoe UI" w:cs="Segoe UI"/>
          <w:bCs/>
          <w:lang w:val="en-US"/>
        </w:rPr>
        <w:t xml:space="preserve"> and (</w:t>
      </w:r>
      <w:r w:rsidR="004D52A0">
        <w:rPr>
          <w:rFonts w:ascii="Segoe UI" w:hAnsi="Segoe UI" w:cs="Segoe UI"/>
          <w:bCs/>
          <w:lang w:val="en-US"/>
        </w:rPr>
        <w:t>II</w:t>
      </w:r>
      <w:r w:rsidR="00DC0958">
        <w:rPr>
          <w:rFonts w:ascii="Segoe UI" w:hAnsi="Segoe UI" w:cs="Segoe UI"/>
          <w:bCs/>
          <w:lang w:val="en-US"/>
        </w:rPr>
        <w:t xml:space="preserve">) </w:t>
      </w:r>
      <w:r w:rsidR="00FE0C2F">
        <w:rPr>
          <w:rFonts w:ascii="Segoe UI" w:hAnsi="Segoe UI" w:cs="Segoe UI"/>
          <w:bCs/>
          <w:lang w:val="en-US"/>
        </w:rPr>
        <w:t xml:space="preserve">enables to </w:t>
      </w:r>
      <w:r w:rsidR="00B35130">
        <w:rPr>
          <w:rFonts w:ascii="Segoe UI" w:hAnsi="Segoe UI" w:cs="Segoe UI"/>
          <w:bCs/>
          <w:lang w:val="en-US"/>
        </w:rPr>
        <w:t>perform spatial neighborhood analysis to identify conserved or tissue-specific distribution patterns of cells</w:t>
      </w:r>
      <w:r w:rsidR="004D52A0">
        <w:rPr>
          <w:rFonts w:ascii="Segoe UI" w:hAnsi="Segoe UI" w:cs="Segoe UI"/>
          <w:bCs/>
          <w:lang w:val="en-US"/>
        </w:rPr>
        <w:t xml:space="preserve"> and (III) use this approach for investigating mechanisms of tissue immunity</w:t>
      </w:r>
      <w:r w:rsidR="00B35130">
        <w:rPr>
          <w:rFonts w:ascii="Segoe UI" w:hAnsi="Segoe UI" w:cs="Segoe UI"/>
          <w:bCs/>
          <w:lang w:val="en-US"/>
        </w:rPr>
        <w:t>. Thereby, we were especially interested in ILCs, rare innate immune cells that are tissue</w:t>
      </w:r>
      <w:r w:rsidR="002C3394">
        <w:rPr>
          <w:rFonts w:ascii="Segoe UI" w:hAnsi="Segoe UI" w:cs="Segoe UI"/>
          <w:bCs/>
          <w:lang w:val="en-US"/>
        </w:rPr>
        <w:t>-</w:t>
      </w:r>
      <w:r w:rsidR="00B35130">
        <w:rPr>
          <w:rFonts w:ascii="Segoe UI" w:hAnsi="Segoe UI" w:cs="Segoe UI"/>
          <w:bCs/>
          <w:lang w:val="en-US"/>
        </w:rPr>
        <w:t>resident and quickly react to changes in their microenvironment</w:t>
      </w:r>
      <w:r w:rsidR="00B11CB0">
        <w:rPr>
          <w:rFonts w:ascii="Segoe UI" w:hAnsi="Segoe UI" w:cs="Segoe UI"/>
          <w:bCs/>
          <w:lang w:val="en-US"/>
        </w:rPr>
        <w:t xml:space="preserve"> </w:t>
      </w:r>
      <w:r w:rsidR="002C3394">
        <w:rPr>
          <w:rFonts w:ascii="Segoe UI" w:hAnsi="Segoe UI" w:cs="Segoe UI"/>
          <w:bCs/>
          <w:lang w:val="en-US"/>
        </w:rPr>
        <w:t>as</w:t>
      </w:r>
      <w:r w:rsidR="00B11CB0">
        <w:rPr>
          <w:rFonts w:ascii="Segoe UI" w:hAnsi="Segoe UI" w:cs="Segoe UI"/>
          <w:bCs/>
          <w:lang w:val="en-US"/>
        </w:rPr>
        <w:t xml:space="preserve"> potent orchestrators of immunity in various tissues</w:t>
      </w:r>
      <w:r w:rsidR="00B35130">
        <w:rPr>
          <w:rFonts w:ascii="Segoe UI" w:hAnsi="Segoe UI" w:cs="Segoe UI"/>
          <w:bCs/>
          <w:lang w:val="en-US"/>
        </w:rPr>
        <w:t xml:space="preserve">. </w:t>
      </w:r>
    </w:p>
    <w:p w14:paraId="72F12C51" w14:textId="7F6139FD" w:rsidR="00ED396E" w:rsidRPr="00ED396E" w:rsidRDefault="00ED396E" w:rsidP="00BF7639">
      <w:pPr>
        <w:jc w:val="both"/>
        <w:rPr>
          <w:rFonts w:ascii="Segoe UI" w:hAnsi="Segoe UI" w:cs="Segoe UI"/>
          <w:bCs/>
          <w:lang w:val="en-US"/>
        </w:rPr>
      </w:pPr>
      <w:r>
        <w:rPr>
          <w:rFonts w:ascii="Segoe UI" w:hAnsi="Segoe UI" w:cs="Segoe UI"/>
          <w:bCs/>
          <w:lang w:val="en-US"/>
        </w:rPr>
        <w:t>We established a</w:t>
      </w:r>
      <w:r w:rsidR="00084544">
        <w:rPr>
          <w:rFonts w:ascii="Segoe UI" w:hAnsi="Segoe UI" w:cs="Segoe UI"/>
          <w:bCs/>
          <w:lang w:val="en-US"/>
        </w:rPr>
        <w:t xml:space="preserve"> 40+</w:t>
      </w:r>
      <w:r>
        <w:rPr>
          <w:rFonts w:ascii="Segoe UI" w:hAnsi="Segoe UI" w:cs="Segoe UI"/>
          <w:bCs/>
          <w:lang w:val="en-US"/>
        </w:rPr>
        <w:t xml:space="preserve"> </w:t>
      </w:r>
      <w:r w:rsidR="00084544">
        <w:rPr>
          <w:rFonts w:ascii="Segoe UI" w:hAnsi="Segoe UI" w:cs="Segoe UI"/>
          <w:bCs/>
          <w:lang w:val="en-US"/>
        </w:rPr>
        <w:t xml:space="preserve">marker </w:t>
      </w:r>
      <w:r>
        <w:rPr>
          <w:rFonts w:ascii="Segoe UI" w:hAnsi="Segoe UI" w:cs="Segoe UI"/>
          <w:bCs/>
          <w:lang w:val="en-US"/>
        </w:rPr>
        <w:t>panel for MELC in murine lung and SI</w:t>
      </w:r>
      <w:r w:rsidR="00084544">
        <w:rPr>
          <w:rFonts w:ascii="Segoe UI" w:hAnsi="Segoe UI" w:cs="Segoe UI"/>
          <w:bCs/>
          <w:lang w:val="en-US"/>
        </w:rPr>
        <w:t xml:space="preserve"> and </w:t>
      </w:r>
      <w:r>
        <w:rPr>
          <w:rFonts w:ascii="Segoe UI" w:hAnsi="Segoe UI" w:cs="Segoe UI"/>
          <w:bCs/>
          <w:lang w:val="en-US"/>
        </w:rPr>
        <w:t xml:space="preserve">analyzed samples </w:t>
      </w:r>
      <w:r w:rsidR="00084544">
        <w:rPr>
          <w:rFonts w:ascii="Segoe UI" w:hAnsi="Segoe UI" w:cs="Segoe UI"/>
          <w:bCs/>
          <w:lang w:val="en-US"/>
        </w:rPr>
        <w:t xml:space="preserve">collected </w:t>
      </w:r>
      <w:r>
        <w:rPr>
          <w:rFonts w:ascii="Segoe UI" w:hAnsi="Segoe UI" w:cs="Segoe UI"/>
          <w:bCs/>
          <w:lang w:val="en-US"/>
        </w:rPr>
        <w:t>from GATA3eGFP mice challenged with up to three doses of IL-33 on consecutive days</w:t>
      </w:r>
      <w:r w:rsidR="00084544">
        <w:rPr>
          <w:rFonts w:ascii="Segoe UI" w:hAnsi="Segoe UI" w:cs="Segoe UI"/>
          <w:bCs/>
          <w:lang w:val="en-US"/>
        </w:rPr>
        <w:t xml:space="preserve"> representing a </w:t>
      </w:r>
      <w:r w:rsidR="002C3394">
        <w:rPr>
          <w:rFonts w:ascii="Segoe UI" w:hAnsi="Segoe UI" w:cs="Segoe UI"/>
          <w:bCs/>
          <w:lang w:val="en-US"/>
        </w:rPr>
        <w:t xml:space="preserve">systemic </w:t>
      </w:r>
      <w:r w:rsidR="00084544">
        <w:rPr>
          <w:rFonts w:ascii="Segoe UI" w:hAnsi="Segoe UI" w:cs="Segoe UI"/>
          <w:bCs/>
          <w:lang w:val="en-US"/>
        </w:rPr>
        <w:t xml:space="preserve">type 2 inflammation model. Using an </w:t>
      </w:r>
      <w:r w:rsidR="006D01D3">
        <w:rPr>
          <w:rFonts w:ascii="Segoe UI" w:hAnsi="Segoe UI" w:cs="Segoe UI"/>
          <w:bCs/>
          <w:lang w:val="en-US"/>
        </w:rPr>
        <w:t xml:space="preserve">adapted and </w:t>
      </w:r>
      <w:r w:rsidR="00084544">
        <w:rPr>
          <w:rFonts w:ascii="Segoe UI" w:hAnsi="Segoe UI" w:cs="Segoe UI"/>
          <w:bCs/>
          <w:lang w:val="en-US"/>
        </w:rPr>
        <w:t xml:space="preserve">optimized image and data analysis workflow consisting of </w:t>
      </w:r>
      <w:r w:rsidR="003A0070">
        <w:rPr>
          <w:rFonts w:ascii="Segoe UI" w:hAnsi="Segoe UI" w:cs="Segoe UI"/>
          <w:bCs/>
          <w:lang w:val="en-US"/>
        </w:rPr>
        <w:t xml:space="preserve">a combination of </w:t>
      </w:r>
      <w:r w:rsidR="00084544">
        <w:rPr>
          <w:rFonts w:ascii="Segoe UI" w:hAnsi="Segoe UI" w:cs="Segoe UI"/>
          <w:bCs/>
          <w:lang w:val="en-US"/>
        </w:rPr>
        <w:t xml:space="preserve">open-source software, we were able to annotate different ILC subtypes </w:t>
      </w:r>
      <w:r w:rsidR="006F2E08">
        <w:rPr>
          <w:rFonts w:ascii="Segoe UI" w:hAnsi="Segoe UI" w:cs="Segoe UI"/>
          <w:bCs/>
          <w:lang w:val="en-US"/>
        </w:rPr>
        <w:t xml:space="preserve">in both organs </w:t>
      </w:r>
      <w:r w:rsidR="00084544">
        <w:rPr>
          <w:rFonts w:ascii="Segoe UI" w:hAnsi="Segoe UI" w:cs="Segoe UI"/>
          <w:bCs/>
          <w:lang w:val="en-US"/>
        </w:rPr>
        <w:t>as well as other immune and non-immune cell types</w:t>
      </w:r>
      <w:r w:rsidR="002C3394">
        <w:rPr>
          <w:rFonts w:ascii="Segoe UI" w:hAnsi="Segoe UI" w:cs="Segoe UI"/>
          <w:bCs/>
          <w:lang w:val="en-US"/>
        </w:rPr>
        <w:t xml:space="preserve"> (11 cell types in the lung and 13 in the SI data)</w:t>
      </w:r>
      <w:r w:rsidR="00084544">
        <w:rPr>
          <w:rFonts w:ascii="Segoe UI" w:hAnsi="Segoe UI" w:cs="Segoe UI"/>
          <w:bCs/>
          <w:lang w:val="en-US"/>
        </w:rPr>
        <w:t>.</w:t>
      </w:r>
      <w:r w:rsidR="007E20C4">
        <w:rPr>
          <w:rFonts w:ascii="Segoe UI" w:hAnsi="Segoe UI" w:cs="Segoe UI"/>
          <w:bCs/>
          <w:lang w:val="en-US"/>
        </w:rPr>
        <w:t xml:space="preserve"> </w:t>
      </w:r>
      <w:r w:rsidR="00682A5F">
        <w:rPr>
          <w:rFonts w:ascii="Segoe UI" w:hAnsi="Segoe UI" w:cs="Segoe UI"/>
          <w:bCs/>
          <w:lang w:val="en-US"/>
        </w:rPr>
        <w:t xml:space="preserve">Thereby, all identified ILC subtypes expressed different levels of GATA3eGFP, but the identified ILC2s showed the highest levels of GATA3eGFP. This aligns with the essential role of GATA3 and the heterogenous levels expressed during the development of </w:t>
      </w:r>
      <w:r w:rsidR="00BF3722">
        <w:rPr>
          <w:rFonts w:ascii="Segoe UI" w:hAnsi="Segoe UI" w:cs="Segoe UI"/>
          <w:bCs/>
          <w:lang w:val="en-US"/>
        </w:rPr>
        <w:t>all CD127</w:t>
      </w:r>
      <w:r w:rsidR="00BF3722" w:rsidRPr="00BF3722">
        <w:rPr>
          <w:rFonts w:ascii="Segoe UI" w:hAnsi="Segoe UI" w:cs="Segoe UI"/>
          <w:bCs/>
          <w:vertAlign w:val="superscript"/>
          <w:lang w:val="en-US"/>
        </w:rPr>
        <w:t>+</w:t>
      </w:r>
      <w:r w:rsidR="00BF3722">
        <w:rPr>
          <w:rFonts w:ascii="Segoe UI" w:hAnsi="Segoe UI" w:cs="Segoe UI"/>
          <w:bCs/>
          <w:lang w:val="en-US"/>
        </w:rPr>
        <w:t xml:space="preserve"> ILC subtypes</w:t>
      </w:r>
      <w:r w:rsidR="00682A5F">
        <w:rPr>
          <w:rFonts w:ascii="Segoe UI" w:hAnsi="Segoe UI" w:cs="Segoe UI"/>
          <w:bCs/>
          <w:lang w:val="en-US"/>
        </w:rPr>
        <w:t>, as well as the fact that GATA3 expression only remains important for the maintenance of ILC2 identity and function</w:t>
      </w:r>
      <w:r w:rsidR="00BF3722">
        <w:rPr>
          <w:rFonts w:ascii="Segoe UI" w:hAnsi="Segoe UI" w:cs="Segoe UI"/>
          <w:bCs/>
          <w:lang w:val="en-US"/>
        </w:rPr>
        <w:t xml:space="preserve"> </w:t>
      </w:r>
      <w:sdt>
        <w:sdtPr>
          <w:rPr>
            <w:rFonts w:ascii="Segoe UI" w:hAnsi="Segoe UI" w:cs="Segoe UI"/>
            <w:bCs/>
            <w:lang w:val="en-US"/>
          </w:rPr>
          <w:alias w:val="To edit, see citavi.com/edit"/>
          <w:tag w:val="CitaviPlaceholder#b9a036cf-2ae0-4dd6-80a8-fb8858ac5408"/>
          <w:id w:val="1928536153"/>
          <w:placeholder>
            <w:docPart w:val="DefaultPlaceholder_-1854013440"/>
          </w:placeholder>
        </w:sdtPr>
        <w:sdtContent>
          <w:r w:rsidR="00BF372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jYzOTFhLWZkOTctNDk3My04Mjg1LTAwN2YwODdlYWI1OCIsIlJhbmdlTGVuZ3RoIjozLCJSZWZlcmVuY2VJZCI6ImM3MzNlYjNmLTRjNDItNDQ3OS05YTMwLTYwZTUxOGI5ZGE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QTUM0MDI2Nzk3IiwiVXJpU3RyaW5nIjoiaHR0cHM6Ly93d3cubmNiaS5ubG0ubmloLmdvdi9wbWMvYXJ0aWNsZXMvUE1DNDAyNjc5N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TozNToyNiIsIk1vZGlmaWVkQnkiOiJfTmllSGF1IiwiSWQiOiJkZDVhNmI4YS05ZmUyLTQxZWItOWZkMi0xNWMwOTEyMTUwODYiLCJNb2RpZmllZE9uIjoiMjAyNS0wNy0wOVQxNTozNT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TYvai5pbW11bmkuMjAxNC4wMS4wMTIiLCJVcmlTdHJpbmciOiJodHRwczovL2RvaS5vcmcvMTAuMTAxNi9qLmltbXVuaS4yMDE0LjAxLjAx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NTozNToyNiIsIk1vZGlmaWVkQnkiOiJfTmllSGF1IiwiSWQiOiJmZGFmZTk5NC02MTFjLTQxNDYtYjU3Mi0yNTRmNjlhOGY3YmUiLCJNb2RpZmllZE9uIjoiMjAyNS0wNy0wOVQxNTozNToyNi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jI0NjMxMTUzIiwiVXJpU3RyaW5nIjoiaHR0cDovL3d3dy5uY2JpLm5sbS5uaWguZ292L3B1Ym1lZC8yNDYzMTE1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JQTUMxMTIyNjYwMiIsIlVyaVN0cmluZyI6Imh0dHBzOi8vd3d3Lm5jYmkubmxtLm5paC5nb3YvcG1jL2FydGljbGVzL1BNQzExMjI2NjAy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3OjQzOjIyIiwiTW9kaWZpZWRCeSI6Il9OaWVIYXUiLCJJZCI6IjExYmZlY2ExLWQwMTItNDZhNy1hZDc5LWU5YTE0ZjMxNmQ0NiIsIk1vZGlmaWVkT24iOiIyMDI1LTA3LTA5VDE3OjQzOjIy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zg5Njk2NTIiLCJVcmlTdHJpbmciOiJodHRwOi8vd3d3Lm5jYmkubmxtLm5paC5nb3YvcHVibWVkLzM4OTY5NjUy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3OjQzOjIyIiwiTW9kaWZpZWRCeSI6Il9OaWVIYXUiLCJJZCI6ImM0YTc0ZTNlLWZmMjAtNDJiOC1hNGRhLWYyZjc5YjViNWJlYSIsIk1vZGlmaWVkT24iOiIyMDI1LTA3LTA5VDE3OjQzOjIyIiwiUHJvamVjdCI6eyIkcmVmIjoiOCJ9fSx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zOC9zNDE0NjctMDI0LTQ5ODgxLXkiLCJVcmlTdHJpbmciOiJodHRwczovL2RvaS5vcmcvMTAuMTAzOC9zNDE0NjctMDI0LTQ5ODgxLXkiLCJMaW5rZWRSZXNvdXJjZVN0YXR1cyI6OCwiUHJvcGVydGllcyI6eyIkaWQiOiI1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NDM6MjIiLCJNb2RpZmllZEJ5IjoiX05pZUhhdSIsIklkIjoiYTUxMmM2ZjEtZmQ2Yi00OTViLWJlOTQtZjRjZDlhMDNhNDFkIiwiTW9kaWZpZWRPbiI6IjIwMjUtMDctMDlUMTc6NDM6MjIiLCJQcm9qZWN0Ijp7IiRyZWYiOiI4In19XSwiTnVtYmVyIjoiMSIsIk9yZ2FuaXphdGlvbnMiOltdLCJPdGhlcnNJbnZvbHZlZCI6W10sIlBhZ2VSYW5nZSI6IjxzcD5cclxuICA8bj41NjEwPC9uPlxyXG4gIDxpbj50cnVlPC9pbj5cclxuICA8b3M+NTYxMDwvb3M+XHJcbiAgPHBzPjU2MTA8L3BzPlxyXG48L3NwPlxyXG48b3M+NTYxMDwvb3M+IiwiUGVyaW9kaWNhbCI6eyIkaWQiOiI1OS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}</w:instrText>
          </w:r>
          <w:r w:rsidR="00BF3722">
            <w:rPr>
              <w:rFonts w:ascii="Segoe UI" w:hAnsi="Segoe UI" w:cs="Segoe UI"/>
              <w:bCs/>
              <w:lang w:val="en-US"/>
            </w:rPr>
            <w:fldChar w:fldCharType="separate"/>
          </w:r>
          <w:r w:rsidR="0087553E">
            <w:rPr>
              <w:rFonts w:ascii="Segoe UI" w:hAnsi="Segoe UI" w:cs="Segoe UI"/>
              <w:bCs/>
              <w:lang w:val="en-US"/>
            </w:rPr>
            <w:t>(49, 50)</w:t>
          </w:r>
          <w:r w:rsidR="00BF3722">
            <w:rPr>
              <w:rFonts w:ascii="Segoe UI" w:hAnsi="Segoe UI" w:cs="Segoe UI"/>
              <w:bCs/>
              <w:lang w:val="en-US"/>
            </w:rPr>
            <w:fldChar w:fldCharType="end"/>
          </w:r>
        </w:sdtContent>
      </w:sdt>
      <w:r w:rsidR="00682A5F">
        <w:rPr>
          <w:rFonts w:ascii="Segoe UI" w:hAnsi="Segoe UI" w:cs="Segoe UI"/>
          <w:bCs/>
          <w:lang w:val="en-US"/>
        </w:rPr>
        <w:t xml:space="preserve">. </w:t>
      </w:r>
      <w:r w:rsidR="007E20C4">
        <w:rPr>
          <w:rFonts w:ascii="Segoe UI" w:hAnsi="Segoe UI" w:cs="Segoe UI"/>
          <w:bCs/>
          <w:lang w:val="en-US"/>
        </w:rPr>
        <w:t xml:space="preserve">Significant changes in the ILC composition in both organs </w:t>
      </w:r>
      <w:r w:rsidR="00D43167">
        <w:rPr>
          <w:rFonts w:ascii="Segoe UI" w:hAnsi="Segoe UI" w:cs="Segoe UI"/>
          <w:bCs/>
          <w:lang w:val="en-US"/>
        </w:rPr>
        <w:t>were</w:t>
      </w:r>
      <w:r w:rsidR="007E20C4">
        <w:rPr>
          <w:rFonts w:ascii="Segoe UI" w:hAnsi="Segoe UI" w:cs="Segoe UI"/>
          <w:bCs/>
          <w:lang w:val="en-US"/>
        </w:rPr>
        <w:t xml:space="preserve"> already observable at early</w:t>
      </w:r>
      <w:r w:rsidR="005F39B0">
        <w:rPr>
          <w:rFonts w:ascii="Segoe UI" w:hAnsi="Segoe UI" w:cs="Segoe UI"/>
          <w:bCs/>
          <w:lang w:val="en-US"/>
        </w:rPr>
        <w:t xml:space="preserve"> </w:t>
      </w:r>
      <w:r w:rsidR="007E20C4">
        <w:rPr>
          <w:rFonts w:ascii="Segoe UI" w:hAnsi="Segoe UI" w:cs="Segoe UI"/>
          <w:bCs/>
          <w:lang w:val="en-US"/>
        </w:rPr>
        <w:t xml:space="preserve">time points of inflammation, namely day 1 and 3 after IL-33 injections. </w:t>
      </w:r>
      <w:r w:rsidR="00411C14">
        <w:rPr>
          <w:rFonts w:ascii="Segoe UI" w:hAnsi="Segoe UI" w:cs="Segoe UI"/>
          <w:bCs/>
          <w:lang w:val="en-US"/>
        </w:rPr>
        <w:t xml:space="preserve">Spatial co-enrichment analysis </w:t>
      </w:r>
      <w:r w:rsidR="00BF7639">
        <w:rPr>
          <w:rFonts w:ascii="Segoe UI" w:hAnsi="Segoe UI" w:cs="Segoe UI"/>
          <w:bCs/>
          <w:lang w:val="en-US"/>
        </w:rPr>
        <w:t>revealed a peri-lymphatic localization of lung ILC2s and a shared niche of ILC2s with ILC2s and myeloid cells</w:t>
      </w:r>
      <w:r w:rsidR="006D01D3">
        <w:rPr>
          <w:rFonts w:ascii="Segoe UI" w:hAnsi="Segoe UI" w:cs="Segoe UI"/>
          <w:bCs/>
          <w:lang w:val="en-US"/>
        </w:rPr>
        <w:t xml:space="preserve"> in both </w:t>
      </w:r>
      <w:proofErr w:type="gramStart"/>
      <w:r w:rsidR="006D01D3">
        <w:rPr>
          <w:rFonts w:ascii="Segoe UI" w:hAnsi="Segoe UI" w:cs="Segoe UI"/>
          <w:bCs/>
          <w:lang w:val="en-US"/>
        </w:rPr>
        <w:t>organs</w:t>
      </w:r>
      <w:proofErr w:type="gramEnd"/>
      <w:r w:rsidR="006D01D3">
        <w:rPr>
          <w:rFonts w:ascii="Segoe UI" w:hAnsi="Segoe UI" w:cs="Segoe UI"/>
          <w:bCs/>
          <w:lang w:val="en-US"/>
        </w:rPr>
        <w:t xml:space="preserve"> lung and SI</w:t>
      </w:r>
      <w:r w:rsidR="00BF7639">
        <w:rPr>
          <w:rFonts w:ascii="Segoe UI" w:hAnsi="Segoe UI" w:cs="Segoe UI"/>
          <w:bCs/>
          <w:lang w:val="en-US"/>
        </w:rPr>
        <w:t>. In contrast, lung NK cells/ILC1s did not localize together with lymphatics but in peri-vascular niches</w:t>
      </w:r>
      <w:r w:rsidR="007E5066">
        <w:rPr>
          <w:rFonts w:ascii="Segoe UI" w:hAnsi="Segoe UI" w:cs="Segoe UI"/>
          <w:bCs/>
          <w:lang w:val="en-US"/>
        </w:rPr>
        <w:t xml:space="preserve"> surrounding blood vessels</w:t>
      </w:r>
      <w:r w:rsidR="00BF7639">
        <w:rPr>
          <w:rFonts w:ascii="Segoe UI" w:hAnsi="Segoe UI" w:cs="Segoe UI"/>
          <w:bCs/>
          <w:lang w:val="en-US"/>
        </w:rPr>
        <w:t xml:space="preserve">. Co-enrichment of intestinal NK cells/ILC1s/ILC3s with other immune and non-immune cells was only observable for NK cells/ILC1s/ILC3s and </w:t>
      </w:r>
      <w:r w:rsidR="006D01D3">
        <w:rPr>
          <w:rFonts w:ascii="Segoe UI" w:hAnsi="Segoe UI" w:cs="Segoe UI"/>
          <w:bCs/>
          <w:lang w:val="en-US"/>
        </w:rPr>
        <w:t xml:space="preserve">cells of the basal part of the villi including the crypts comprised in the cluster annotated as </w:t>
      </w:r>
      <w:r w:rsidR="00BF7639">
        <w:rPr>
          <w:rFonts w:ascii="Segoe UI" w:hAnsi="Segoe UI" w:cs="Segoe UI"/>
          <w:bCs/>
          <w:lang w:val="en-US"/>
        </w:rPr>
        <w:t>epithelial</w:t>
      </w:r>
      <w:r w:rsidR="00BF7639" w:rsidRPr="00BF7639">
        <w:rPr>
          <w:rFonts w:ascii="Segoe UI" w:hAnsi="Segoe UI" w:cs="Segoe UI"/>
          <w:bCs/>
          <w:lang w:val="en-US"/>
        </w:rPr>
        <w:t> II cells</w:t>
      </w:r>
      <w:r w:rsidR="00BF7639">
        <w:rPr>
          <w:rFonts w:ascii="Segoe UI" w:hAnsi="Segoe UI" w:cs="Segoe UI"/>
          <w:bCs/>
          <w:lang w:val="en-US"/>
        </w:rPr>
        <w:t xml:space="preserve"> under </w:t>
      </w:r>
      <w:r w:rsidR="0036367F">
        <w:rPr>
          <w:rFonts w:ascii="Segoe UI" w:hAnsi="Segoe UI" w:cs="Segoe UI"/>
          <w:bCs/>
          <w:lang w:val="en-US"/>
        </w:rPr>
        <w:t>homeostatic</w:t>
      </w:r>
      <w:r w:rsidR="00BF7639">
        <w:rPr>
          <w:rFonts w:ascii="Segoe UI" w:hAnsi="Segoe UI" w:cs="Segoe UI"/>
          <w:bCs/>
          <w:lang w:val="en-US"/>
        </w:rPr>
        <w:t xml:space="preserve"> conditions, but not after IL-33 application. </w:t>
      </w:r>
    </w:p>
    <w:p w14:paraId="69F818E9" w14:textId="1BA5FE88" w:rsidR="004167EE" w:rsidRDefault="004167EE" w:rsidP="00852576">
      <w:pPr>
        <w:jc w:val="both"/>
        <w:rPr>
          <w:rFonts w:ascii="Segoe UI" w:hAnsi="Segoe UI" w:cs="Segoe UI"/>
          <w:bCs/>
          <w:lang w:val="en-US"/>
        </w:rPr>
      </w:pPr>
      <w:r>
        <w:rPr>
          <w:rFonts w:ascii="Segoe UI" w:hAnsi="Segoe UI" w:cs="Segoe UI"/>
          <w:bCs/>
          <w:lang w:val="en-US"/>
        </w:rPr>
        <w:t>Our spatial analysis</w:t>
      </w:r>
      <w:r w:rsidR="00852576">
        <w:rPr>
          <w:rFonts w:ascii="Segoe UI" w:hAnsi="Segoe UI" w:cs="Segoe UI"/>
          <w:bCs/>
          <w:lang w:val="en-US"/>
        </w:rPr>
        <w:t xml:space="preserve"> confirm</w:t>
      </w:r>
      <w:r w:rsidR="003F2D89">
        <w:rPr>
          <w:rFonts w:ascii="Segoe UI" w:hAnsi="Segoe UI" w:cs="Segoe UI"/>
          <w:bCs/>
          <w:lang w:val="en-US"/>
        </w:rPr>
        <w:t>s</w:t>
      </w:r>
      <w:r w:rsidR="00852576">
        <w:rPr>
          <w:rFonts w:ascii="Segoe UI" w:hAnsi="Segoe UI" w:cs="Segoe UI"/>
          <w:bCs/>
          <w:lang w:val="en-US"/>
        </w:rPr>
        <w:t xml:space="preserve"> a broncho</w:t>
      </w:r>
      <w:r w:rsidR="003F2D89">
        <w:rPr>
          <w:rFonts w:ascii="Segoe UI" w:hAnsi="Segoe UI" w:cs="Segoe UI"/>
          <w:bCs/>
          <w:lang w:val="en-US"/>
        </w:rPr>
        <w:t>-</w:t>
      </w:r>
      <w:r w:rsidR="00852576">
        <w:rPr>
          <w:rFonts w:ascii="Segoe UI" w:hAnsi="Segoe UI" w:cs="Segoe UI"/>
          <w:bCs/>
          <w:lang w:val="en-US"/>
        </w:rPr>
        <w:t xml:space="preserve">vascular localization of ILC2s in the lung described by </w:t>
      </w:r>
      <w:commentRangeStart w:id="36"/>
      <w:r w:rsidR="00852576">
        <w:rPr>
          <w:rFonts w:ascii="Segoe UI" w:hAnsi="Segoe UI" w:cs="Segoe UI"/>
          <w:bCs/>
          <w:lang w:val="en-US"/>
        </w:rPr>
        <w:t xml:space="preserve">Dahlgren </w:t>
      </w:r>
      <w:r w:rsidR="008F50BD">
        <w:rPr>
          <w:rFonts w:ascii="Segoe UI" w:hAnsi="Segoe UI" w:cs="Segoe UI"/>
          <w:bCs/>
          <w:lang w:val="en-US"/>
        </w:rPr>
        <w:t>et al.</w:t>
      </w:r>
      <w:commentRangeEnd w:id="36"/>
      <w:r w:rsidR="00852576">
        <w:rPr>
          <w:rStyle w:val="Kommentarzeichen"/>
        </w:rPr>
        <w:commentReference w:id="36"/>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9c866ec9-57a2-4229-a78c-b489ad47b95a"/>
          <w:id w:val="2096904491"/>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Tc0MGY2LWI1YjgtNGRlZS1hYjdkLWZiMzQ0OGMwMjJi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ljODY2ZWM5LTU3YTItNDIyOS1hNzhjLWI0ODlhZDQ3Yjk1YSIsIlRleHQiOiIoMjk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(29)</w:t>
          </w:r>
          <w:r w:rsidR="00704508">
            <w:rPr>
              <w:rFonts w:ascii="Segoe UI" w:hAnsi="Segoe UI" w:cs="Segoe UI"/>
              <w:bCs/>
              <w:lang w:val="en-US"/>
            </w:rPr>
            <w:fldChar w:fldCharType="end"/>
          </w:r>
        </w:sdtContent>
      </w:sdt>
      <w:r w:rsidR="00852576">
        <w:rPr>
          <w:rFonts w:ascii="Segoe UI" w:hAnsi="Segoe UI" w:cs="Segoe UI"/>
          <w:bCs/>
          <w:lang w:val="en-US"/>
        </w:rPr>
        <w:t>, but our co-enrichment analysis and visualizations additionally show high co-enrichment scores of ILC2s and LYVE1</w:t>
      </w:r>
      <w:r w:rsidR="00852576" w:rsidRPr="009C2F07">
        <w:rPr>
          <w:rFonts w:ascii="Segoe UI" w:hAnsi="Segoe UI" w:cs="Segoe UI"/>
          <w:bCs/>
          <w:vertAlign w:val="superscript"/>
          <w:lang w:val="en-US"/>
        </w:rPr>
        <w:t>+</w:t>
      </w:r>
      <w:r w:rsidR="00852576">
        <w:rPr>
          <w:rFonts w:ascii="Segoe UI" w:hAnsi="Segoe UI" w:cs="Segoe UI"/>
          <w:bCs/>
          <w:lang w:val="en-US"/>
        </w:rPr>
        <w:t> CD90.2</w:t>
      </w:r>
      <w:r w:rsidR="00852576" w:rsidRPr="009C2F07">
        <w:rPr>
          <w:rFonts w:ascii="Segoe UI" w:hAnsi="Segoe UI" w:cs="Segoe UI"/>
          <w:bCs/>
          <w:vertAlign w:val="superscript"/>
          <w:lang w:val="en-US"/>
        </w:rPr>
        <w:t>+</w:t>
      </w:r>
      <w:r w:rsidR="00852576">
        <w:rPr>
          <w:rFonts w:ascii="Segoe UI" w:hAnsi="Segoe UI" w:cs="Segoe UI"/>
          <w:bCs/>
          <w:lang w:val="en-US"/>
        </w:rPr>
        <w:t xml:space="preserve"> lymphatics pointing towards a more specific peri-lymphatic </w:t>
      </w:r>
      <w:r>
        <w:rPr>
          <w:rFonts w:ascii="Segoe UI" w:hAnsi="Segoe UI" w:cs="Segoe UI"/>
          <w:bCs/>
          <w:lang w:val="en-US"/>
        </w:rPr>
        <w:t xml:space="preserve">ILC2 </w:t>
      </w:r>
      <w:r w:rsidR="00852576">
        <w:rPr>
          <w:rFonts w:ascii="Segoe UI" w:hAnsi="Segoe UI" w:cs="Segoe UI"/>
          <w:bCs/>
          <w:lang w:val="en-US"/>
        </w:rPr>
        <w:t xml:space="preserve">niche. Furthermore, lung ILC2s and ILC3s but not NK cells/ILC1s show ICOS levels. </w:t>
      </w:r>
      <w:commentRangeStart w:id="37"/>
      <w:r w:rsidR="00852576">
        <w:rPr>
          <w:rFonts w:ascii="Segoe UI" w:hAnsi="Segoe UI" w:cs="Segoe UI"/>
          <w:bCs/>
          <w:lang w:val="en-US"/>
        </w:rPr>
        <w:t>ICOS regulates ILC2 homeostasis independently of T cells and B cells and is required for the proliferation and accumulation of mature ILC2s in the lungs and intestines</w:t>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633996d9-a538-4308-a599-ec01311ff5bb"/>
          <w:id w:val="1886293760"/>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jkxYTljLWEyODgtNGY0Ny04NTYzLTdiOTFiZTNhODc4Y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YzMzk5NmQ5LWE1MzgtNDMwOC1hNTk5LWVjMDEzMTFmZjViYiIsIlRleHQiOiIoNTE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(51)</w:t>
          </w:r>
          <w:r w:rsidR="00704508">
            <w:rPr>
              <w:rFonts w:ascii="Segoe UI" w:hAnsi="Segoe UI" w:cs="Segoe UI"/>
              <w:bCs/>
              <w:lang w:val="en-US"/>
            </w:rPr>
            <w:fldChar w:fldCharType="end"/>
          </w:r>
        </w:sdtContent>
      </w:sdt>
      <w:r w:rsidR="00852576">
        <w:rPr>
          <w:rFonts w:ascii="Segoe UI" w:hAnsi="Segoe UI" w:cs="Segoe UI"/>
          <w:bCs/>
          <w:lang w:val="en-US"/>
        </w:rPr>
        <w:t>.</w:t>
      </w:r>
      <w:commentRangeEnd w:id="37"/>
      <w:r w:rsidR="00704508">
        <w:rPr>
          <w:rFonts w:ascii="Segoe UI" w:hAnsi="Segoe UI" w:cs="Segoe UI"/>
          <w:bCs/>
          <w:lang w:val="en-US"/>
        </w:rPr>
        <w:t xml:space="preserve"> </w:t>
      </w:r>
      <w:r w:rsidR="00852576">
        <w:rPr>
          <w:rStyle w:val="Kommentarzeichen"/>
        </w:rPr>
        <w:commentReference w:id="37"/>
      </w:r>
      <w:commentRangeStart w:id="38"/>
      <w:r w:rsidR="00852576">
        <w:rPr>
          <w:rFonts w:ascii="Segoe UI" w:hAnsi="Segoe UI" w:cs="Segoe UI"/>
          <w:bCs/>
          <w:lang w:val="en-US"/>
        </w:rPr>
        <w:t>It has been shown that ICOS</w:t>
      </w:r>
      <w:r w:rsidR="00852576" w:rsidRPr="00056F9A">
        <w:rPr>
          <w:rFonts w:ascii="Segoe UI" w:hAnsi="Segoe UI" w:cs="Segoe UI"/>
          <w:bCs/>
          <w:vertAlign w:val="superscript"/>
          <w:lang w:val="en-US"/>
        </w:rPr>
        <w:t>+</w:t>
      </w:r>
      <w:r w:rsidR="00852576">
        <w:rPr>
          <w:rFonts w:ascii="Segoe UI" w:hAnsi="Segoe UI" w:cs="Segoe UI"/>
          <w:bCs/>
          <w:lang w:val="en-US"/>
        </w:rPr>
        <w:t xml:space="preserve"> ILC2s are crucial for tissue protection during the early time points of </w:t>
      </w:r>
      <w:r w:rsidR="00852576" w:rsidRPr="005C0585">
        <w:rPr>
          <w:rFonts w:ascii="Segoe UI" w:hAnsi="Segoe UI" w:cs="Segoe UI"/>
          <w:bCs/>
          <w:lang w:val="en-US"/>
        </w:rPr>
        <w:t>bleomycin-induced lung injury</w:t>
      </w:r>
      <w:r w:rsidR="00852576">
        <w:rPr>
          <w:rFonts w:ascii="Segoe UI" w:hAnsi="Segoe UI" w:cs="Segoe UI"/>
          <w:bCs/>
          <w:lang w:val="en-US"/>
        </w:rPr>
        <w:t xml:space="preserve">, </w:t>
      </w:r>
      <w:r w:rsidR="00852576" w:rsidRPr="003455CA">
        <w:rPr>
          <w:rFonts w:ascii="Segoe UI" w:hAnsi="Segoe UI" w:cs="Segoe UI"/>
          <w:bCs/>
          <w:lang w:val="en-US"/>
        </w:rPr>
        <w:t>PR8 influenza infection and LPS airway challenge</w:t>
      </w:r>
      <w:r w:rsidR="00704508" w:rsidRPr="003455CA">
        <w:rPr>
          <w:rFonts w:ascii="Segoe UI" w:hAnsi="Segoe UI" w:cs="Segoe UI"/>
          <w:bCs/>
          <w:lang w:val="en-US"/>
        </w:rPr>
        <w:t xml:space="preserve"> </w:t>
      </w:r>
      <w:sdt>
        <w:sdtPr>
          <w:rPr>
            <w:rFonts w:ascii="Segoe UI" w:hAnsi="Segoe UI" w:cs="Segoe UI"/>
            <w:bCs/>
          </w:rPr>
          <w:alias w:val="To edit, see citavi.com/edit"/>
          <w:tag w:val="CitaviPlaceholder#60a010a8-ab9e-4781-995c-c16643182e73"/>
          <w:id w:val="663755550"/>
          <w:placeholder>
            <w:docPart w:val="DefaultPlaceholder_-1854013440"/>
          </w:placeholder>
        </w:sdtPr>
        <w:sdtContent>
          <w:r w:rsidR="00704508">
            <w:rPr>
              <w:rFonts w:ascii="Segoe UI" w:hAnsi="Segoe UI" w:cs="Segoe UI"/>
              <w:bCs/>
            </w:rPr>
            <w:fldChar w:fldCharType="begin"/>
          </w:r>
          <w:r w:rsidR="00850CD6" w:rsidRPr="003455CA">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TZlOTczLTdkZmQtNGU4NC1iN2Y0LWE5OGI1NmYzYjkyOS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w:instrText>
          </w:r>
          <w:r w:rsidR="00850CD6">
            <w:rPr>
              <w:rFonts w:ascii="Segoe UI" w:hAnsi="Segoe UI" w:cs="Segoe UI"/>
              <w:bCs/>
            </w:rPr>
            <w:instrText>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jBhMDEwYTgtYWI5ZS00NzgxLTk5NWMtYzE2NjQzMTgyZTczIiwiVGV4dCI6Iig1MikiLCJXQUlWZXJzaW9uIjoiNi4xNy4wLjAifQ==}</w:instrText>
          </w:r>
          <w:r w:rsidR="00704508">
            <w:rPr>
              <w:rFonts w:ascii="Segoe UI" w:hAnsi="Segoe UI" w:cs="Segoe UI"/>
              <w:bCs/>
            </w:rPr>
            <w:fldChar w:fldCharType="separate"/>
          </w:r>
          <w:r w:rsidR="0087553E">
            <w:rPr>
              <w:rFonts w:ascii="Segoe UI" w:hAnsi="Segoe UI" w:cs="Segoe UI"/>
              <w:bCs/>
            </w:rPr>
            <w:t>(52)</w:t>
          </w:r>
          <w:r w:rsidR="00704508">
            <w:rPr>
              <w:rFonts w:ascii="Segoe UI" w:hAnsi="Segoe UI" w:cs="Segoe UI"/>
              <w:bCs/>
            </w:rPr>
            <w:fldChar w:fldCharType="end"/>
          </w:r>
        </w:sdtContent>
      </w:sdt>
      <w:commentRangeEnd w:id="38"/>
      <w:r w:rsidR="00852576">
        <w:rPr>
          <w:rStyle w:val="Kommentarzeichen"/>
        </w:rPr>
        <w:commentReference w:id="38"/>
      </w:r>
      <w:r w:rsidR="00852576">
        <w:rPr>
          <w:rFonts w:ascii="Segoe UI" w:hAnsi="Segoe UI" w:cs="Segoe UI"/>
          <w:bCs/>
          <w:lang w:val="en-US"/>
        </w:rPr>
        <w:t xml:space="preserve"> as well as intra-nasal application of IL-33</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0ca33712-99e7-4236-ba32-0d7ce10e25c0"/>
          <w:id w:val="1850980357"/>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liMDJmLTI0MDItNGZkZi1iNzljLWM1N2FhOTYwNGFmN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BjYTMzNzEyLTk5ZTctNDIzNi1iYTMyLTBkN2NlMTBlMjVjMCIsIlRleHQiOiIoNTEpIiwiV0FJVmVyc2lvbiI6IjYuMTcuMC4wIn0=}</w:instrText>
          </w:r>
          <w:r w:rsidR="0092245B">
            <w:rPr>
              <w:rFonts w:ascii="Segoe UI" w:hAnsi="Segoe UI" w:cs="Segoe UI"/>
              <w:bCs/>
              <w:lang w:val="en-US"/>
            </w:rPr>
            <w:fldChar w:fldCharType="separate"/>
          </w:r>
          <w:r w:rsidR="0087553E">
            <w:rPr>
              <w:rFonts w:ascii="Segoe UI" w:hAnsi="Segoe UI" w:cs="Segoe UI"/>
              <w:bCs/>
              <w:lang w:val="en-US"/>
            </w:rPr>
            <w:t>(51)</w:t>
          </w:r>
          <w:r w:rsidR="0092245B">
            <w:rPr>
              <w:rFonts w:ascii="Segoe UI" w:hAnsi="Segoe UI" w:cs="Segoe UI"/>
              <w:bCs/>
              <w:lang w:val="en-US"/>
            </w:rPr>
            <w:fldChar w:fldCharType="end"/>
          </w:r>
        </w:sdtContent>
      </w:sdt>
      <w:r w:rsidR="00852576">
        <w:rPr>
          <w:rFonts w:ascii="Segoe UI" w:hAnsi="Segoe UI" w:cs="Segoe UI"/>
          <w:bCs/>
          <w:lang w:val="en-US"/>
        </w:rPr>
        <w:t xml:space="preserve">, but this has not yet been shown for the </w:t>
      </w:r>
      <w:proofErr w:type="spellStart"/>
      <w:r w:rsidR="00852576" w:rsidRPr="005C0585">
        <w:rPr>
          <w:rFonts w:ascii="Segoe UI" w:hAnsi="Segoe UI" w:cs="Segoe UI"/>
          <w:bCs/>
          <w:i/>
          <w:lang w:val="en-US"/>
        </w:rPr>
        <w:t>i.p.</w:t>
      </w:r>
      <w:proofErr w:type="spellEnd"/>
      <w:r w:rsidR="00852576">
        <w:rPr>
          <w:rFonts w:ascii="Segoe UI" w:hAnsi="Segoe UI" w:cs="Segoe UI"/>
          <w:bCs/>
          <w:lang w:val="en-US"/>
        </w:rPr>
        <w:t xml:space="preserve"> IL-33 systemic inflammation model. </w:t>
      </w:r>
      <w:r>
        <w:rPr>
          <w:rFonts w:ascii="Segoe UI" w:hAnsi="Segoe UI" w:cs="Segoe UI"/>
          <w:bCs/>
          <w:lang w:val="en-US"/>
        </w:rPr>
        <w:t xml:space="preserve">Furthermore, ILC2s </w:t>
      </w:r>
      <w:r w:rsidR="007E5066">
        <w:rPr>
          <w:rFonts w:ascii="Segoe UI" w:hAnsi="Segoe UI" w:cs="Segoe UI"/>
          <w:bCs/>
          <w:lang w:val="en-US"/>
        </w:rPr>
        <w:t>colocalize</w:t>
      </w:r>
      <w:r>
        <w:rPr>
          <w:rFonts w:ascii="Segoe UI" w:hAnsi="Segoe UI" w:cs="Segoe UI"/>
          <w:bCs/>
          <w:lang w:val="en-US"/>
        </w:rPr>
        <w:t xml:space="preserve"> with myeloid cells</w:t>
      </w:r>
      <w:r w:rsidR="007C5253">
        <w:rPr>
          <w:rFonts w:ascii="Segoe UI" w:hAnsi="Segoe UI" w:cs="Segoe UI"/>
          <w:bCs/>
          <w:lang w:val="en-US"/>
        </w:rPr>
        <w:t>.</w:t>
      </w:r>
      <w:r>
        <w:rPr>
          <w:rFonts w:ascii="Segoe UI" w:hAnsi="Segoe UI" w:cs="Segoe UI"/>
          <w:bCs/>
          <w:lang w:val="en-US"/>
        </w:rPr>
        <w:t xml:space="preserve"> </w:t>
      </w:r>
      <w:r w:rsidR="003A6F28">
        <w:rPr>
          <w:rFonts w:ascii="Segoe UI" w:hAnsi="Segoe UI" w:cs="Segoe UI"/>
          <w:bCs/>
          <w:lang w:val="en-US"/>
        </w:rPr>
        <w:t>I</w:t>
      </w:r>
      <w:r w:rsidR="00852576" w:rsidRPr="00056F9A">
        <w:rPr>
          <w:rFonts w:ascii="Segoe UI" w:hAnsi="Segoe UI" w:cs="Segoe UI"/>
          <w:bCs/>
          <w:lang w:val="en-US"/>
        </w:rPr>
        <w:t xml:space="preserve">dentified myeloid cells </w:t>
      </w:r>
      <w:r w:rsidR="00852576">
        <w:rPr>
          <w:rFonts w:ascii="Segoe UI" w:hAnsi="Segoe UI" w:cs="Segoe UI"/>
          <w:bCs/>
          <w:lang w:val="en-US"/>
        </w:rPr>
        <w:t xml:space="preserve">in our study </w:t>
      </w:r>
      <w:r w:rsidR="00852576" w:rsidRPr="00056F9A">
        <w:rPr>
          <w:rFonts w:ascii="Segoe UI" w:hAnsi="Segoe UI" w:cs="Segoe UI"/>
          <w:bCs/>
          <w:lang w:val="en-US"/>
        </w:rPr>
        <w:t xml:space="preserve">expressed high levels CD68, CD11c and MHC II and most likely </w:t>
      </w:r>
      <w:r w:rsidR="00852576" w:rsidRPr="00056F9A">
        <w:rPr>
          <w:rFonts w:ascii="Segoe UI" w:hAnsi="Segoe UI" w:cs="Segoe UI"/>
          <w:bCs/>
          <w:lang w:val="en-US"/>
        </w:rPr>
        <w:lastRenderedPageBreak/>
        <w:t>represent both alveolar macrophages and dendritic cells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f1851339-7bbd-4353-91cd-724891dc2376"/>
          <w:id w:val="958609708"/>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WM2NmVhLWE4ZWEtNDcwMy1hODI2LTU4MTc0NjFjMTU2YiIsIlJhbmdlTGVuZ3RoIjo0LCJSZWZlcmVuY2VJZCI6IjA2ZWQ3MTQ5LTZkZDQtNGRkZi1iYTYyLWJmZTZmZGNmOGJ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2NS9yY21iLjIwMTItMDM2Nk1BIiwiVXJpU3RyaW5nIjoiaHR0cHM6Ly9kb2kub3JnLzEwLjExNjUvcmNtYi4yMDEyLTAzNjZNQ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joyNyIsIk1vZGlmaWVkQnkiOiJfTmllSGF1IiwiSWQiOiIwMDg5ZDU1Mi01MzYzLTRlM2MtOGQ0YS02YWMwODYyM2MwZTQiLCJNb2RpZmllZE9uIjoiMjAyNS0wNy0wOVQxMzowNjoy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zNDkyMTkyIiwiVXJpU3RyaW5nIjoiaHR0cDovL3d3dy5uY2JpLm5sbS5uaWguZ292L3B1Ym1lZC8yMzQ5MjE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joyNyIsIk1vZGlmaWVkQnkiOiJfTmllSGF1IiwiSWQiOiI5OGUxNWQ0ZS1kZDNlLTQ0OWEtYmMyMy04OTI4NGY5N2Q0MjUiLCJNb2RpZmllZE9uIjoiMjAyNS0wNy0wOVQxMzowNjoyNy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M4MjQwMzMiLCJVcmlTdHJpbmciOiJodHRwczovL3d3dy5uY2JpLm5sbS5uaWguZ292L3BtYy9hcnRpY2xlcy9QTUMzODI0MDM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}</w:instrText>
          </w:r>
          <w:r w:rsidR="0092245B">
            <w:rPr>
              <w:rFonts w:ascii="Segoe UI" w:hAnsi="Segoe UI" w:cs="Segoe UI"/>
              <w:bCs/>
              <w:lang w:val="en-US"/>
            </w:rPr>
            <w:fldChar w:fldCharType="separate"/>
          </w:r>
          <w:r w:rsidR="0087553E">
            <w:rPr>
              <w:rFonts w:ascii="Segoe UI" w:hAnsi="Segoe UI" w:cs="Segoe UI"/>
              <w:bCs/>
              <w:lang w:val="en-US"/>
            </w:rPr>
            <w:t>(53)</w:t>
          </w:r>
          <w:r w:rsidR="0092245B">
            <w:rPr>
              <w:rFonts w:ascii="Segoe UI" w:hAnsi="Segoe UI" w:cs="Segoe UI"/>
              <w:bCs/>
              <w:lang w:val="en-US"/>
            </w:rPr>
            <w:fldChar w:fldCharType="end"/>
          </w:r>
        </w:sdtContent>
      </w:sdt>
      <w:r w:rsidR="00852576">
        <w:rPr>
          <w:rFonts w:ascii="Segoe UI" w:hAnsi="Segoe UI" w:cs="Segoe UI"/>
          <w:bCs/>
          <w:lang w:val="en-US"/>
        </w:rPr>
        <w:t xml:space="preserve">. A shared niche of ILC2s and myeloid cells that our spatial co-enrichment analysis revealed suggests an interaction as described by </w:t>
      </w:r>
      <w:proofErr w:type="spellStart"/>
      <w:r w:rsidR="00852576" w:rsidRPr="007D3EAE">
        <w:rPr>
          <w:rFonts w:ascii="Segoe UI" w:hAnsi="Segoe UI" w:cs="Segoe UI"/>
          <w:bCs/>
          <w:lang w:val="en-US"/>
        </w:rPr>
        <w:t>Hrusch</w:t>
      </w:r>
      <w:proofErr w:type="spellEnd"/>
      <w:r w:rsidR="00852576">
        <w:rPr>
          <w:rFonts w:ascii="Segoe UI" w:hAnsi="Segoe UI" w:cs="Segoe UI"/>
          <w:bCs/>
          <w:lang w:val="en-US"/>
        </w:rPr>
        <w:t> </w:t>
      </w:r>
      <w:r w:rsidR="008F50BD">
        <w:rPr>
          <w:rFonts w:ascii="Segoe UI" w:hAnsi="Segoe UI" w:cs="Segoe UI"/>
          <w:bCs/>
          <w:lang w:val="en-US"/>
        </w:rPr>
        <w:t>et al.</w:t>
      </w:r>
      <w:r w:rsidR="00852576">
        <w:rPr>
          <w:rFonts w:ascii="Segoe UI" w:hAnsi="Segoe UI" w:cs="Segoe UI"/>
          <w:bCs/>
          <w:lang w:val="en-US"/>
        </w:rPr>
        <w:t xml:space="preserve"> at early time points of bleomycin-induced lung inflammation</w:t>
      </w:r>
      <w:r w:rsidR="00CD1143">
        <w:rPr>
          <w:rFonts w:ascii="Segoe UI" w:hAnsi="Segoe UI" w:cs="Segoe UI"/>
          <w:bCs/>
          <w:lang w:val="en-US"/>
        </w:rPr>
        <w:t xml:space="preserve">. This is especially interesting as in the same study </w:t>
      </w:r>
      <w:r w:rsidR="00852576">
        <w:rPr>
          <w:rFonts w:ascii="Segoe UI" w:hAnsi="Segoe UI" w:cs="Segoe UI"/>
          <w:bCs/>
          <w:lang w:val="en-US"/>
        </w:rPr>
        <w:t xml:space="preserve">increased ICOSL </w:t>
      </w:r>
      <w:r w:rsidR="00CD1143">
        <w:rPr>
          <w:rFonts w:ascii="Segoe UI" w:hAnsi="Segoe UI" w:cs="Segoe UI"/>
          <w:bCs/>
          <w:lang w:val="en-US"/>
        </w:rPr>
        <w:t xml:space="preserve">levels have been found </w:t>
      </w:r>
      <w:r w:rsidR="00852576">
        <w:rPr>
          <w:rFonts w:ascii="Segoe UI" w:hAnsi="Segoe UI" w:cs="Segoe UI"/>
          <w:bCs/>
          <w:lang w:val="en-US"/>
        </w:rPr>
        <w:t>in alveolar macrophages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6f785a42-66f2-4745-a528-d12222b25d72"/>
          <w:id w:val="-46456032"/>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MDAxODlkLTM5MzUtNGY2ZC1iNmQ0LTM0YTFkMTJjMDMzMi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mY3ODVhNDItNjZmMi00NzQ1LWE1MjgtZDEyMjIyYjI1ZDcyIiwiVGV4dCI6Iig1MikiLCJXQUlWZXJzaW9uIjoiNi4xNy4wLjAifQ==}</w:instrText>
          </w:r>
          <w:r w:rsidR="0092245B">
            <w:rPr>
              <w:rFonts w:ascii="Segoe UI" w:hAnsi="Segoe UI" w:cs="Segoe UI"/>
              <w:bCs/>
              <w:lang w:val="en-US"/>
            </w:rPr>
            <w:fldChar w:fldCharType="separate"/>
          </w:r>
          <w:r w:rsidR="0087553E">
            <w:rPr>
              <w:rFonts w:ascii="Segoe UI" w:hAnsi="Segoe UI" w:cs="Segoe UI"/>
              <w:bCs/>
              <w:lang w:val="en-US"/>
            </w:rPr>
            <w:t>(52)</w:t>
          </w:r>
          <w:r w:rsidR="0092245B">
            <w:rPr>
              <w:rFonts w:ascii="Segoe UI" w:hAnsi="Segoe UI" w:cs="Segoe UI"/>
              <w:bCs/>
              <w:lang w:val="en-US"/>
            </w:rPr>
            <w:fldChar w:fldCharType="end"/>
          </w:r>
        </w:sdtContent>
      </w:sdt>
      <w:r w:rsidR="00852576">
        <w:rPr>
          <w:rFonts w:ascii="Segoe UI" w:hAnsi="Segoe UI" w:cs="Segoe UI"/>
          <w:bCs/>
          <w:lang w:val="en-US"/>
        </w:rPr>
        <w:t xml:space="preserve">. </w:t>
      </w:r>
    </w:p>
    <w:p w14:paraId="2E5D1A63" w14:textId="33DC110E" w:rsidR="00CD1143" w:rsidRDefault="00143801" w:rsidP="00CD1143">
      <w:pPr>
        <w:jc w:val="both"/>
        <w:rPr>
          <w:rFonts w:ascii="Segoe UI" w:hAnsi="Segoe UI" w:cs="Segoe UI"/>
          <w:bCs/>
          <w:lang w:val="en-US"/>
        </w:rPr>
      </w:pPr>
      <w:r>
        <w:rPr>
          <w:rFonts w:ascii="Segoe UI" w:hAnsi="Segoe UI" w:cs="Segoe UI"/>
          <w:bCs/>
          <w:lang w:val="en-US"/>
        </w:rPr>
        <w:t>Quantification of the ILC2s in our lung data resulted in a frequency of ILC2s of about 5 % within the immune compartment</w:t>
      </w:r>
      <w:r w:rsidRPr="002F05DE">
        <w:rPr>
          <w:rFonts w:ascii="Segoe UI" w:hAnsi="Segoe UI" w:cs="Segoe UI"/>
          <w:bCs/>
          <w:lang w:val="en-US"/>
        </w:rPr>
        <w:t xml:space="preserve"> </w:t>
      </w:r>
      <w:r>
        <w:rPr>
          <w:rFonts w:ascii="Segoe UI" w:hAnsi="Segoe UI" w:cs="Segoe UI"/>
          <w:bCs/>
          <w:lang w:val="en-US"/>
        </w:rPr>
        <w:t xml:space="preserve">under </w:t>
      </w:r>
      <w:r w:rsidR="0036367F">
        <w:rPr>
          <w:rFonts w:ascii="Segoe UI" w:hAnsi="Segoe UI" w:cs="Segoe UI"/>
          <w:bCs/>
          <w:lang w:val="en-US"/>
        </w:rPr>
        <w:t>homeostatic</w:t>
      </w:r>
      <w:r>
        <w:rPr>
          <w:rFonts w:ascii="Segoe UI" w:hAnsi="Segoe UI" w:cs="Segoe UI"/>
          <w:bCs/>
          <w:lang w:val="en-US"/>
        </w:rPr>
        <w:t xml:space="preserve"> conditions. This was much higher than expected. </w:t>
      </w:r>
      <w:r w:rsidR="00CD1143">
        <w:rPr>
          <w:rFonts w:ascii="Segoe UI" w:hAnsi="Segoe UI" w:cs="Segoe UI"/>
          <w:bCs/>
          <w:lang w:val="en-US"/>
        </w:rPr>
        <w:t>In</w:t>
      </w:r>
      <w:r w:rsidR="002F05DE">
        <w:rPr>
          <w:rFonts w:ascii="Segoe UI" w:hAnsi="Segoe UI" w:cs="Segoe UI"/>
          <w:bCs/>
          <w:lang w:val="en-US"/>
        </w:rPr>
        <w:t xml:space="preserve"> general, t</w:t>
      </w:r>
      <w:r w:rsidR="004167EE">
        <w:rPr>
          <w:rFonts w:ascii="Segoe UI" w:hAnsi="Segoe UI" w:cs="Segoe UI"/>
          <w:bCs/>
          <w:lang w:val="en-US"/>
        </w:rPr>
        <w:t xml:space="preserve">he number of ILC2s highly depends on </w:t>
      </w:r>
      <w:r w:rsidR="002F05DE">
        <w:rPr>
          <w:rFonts w:ascii="Segoe UI" w:hAnsi="Segoe UI" w:cs="Segoe UI"/>
          <w:bCs/>
          <w:lang w:val="en-US"/>
        </w:rPr>
        <w:t>age, sex, and other environmental conditions</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ea612ced-74b9-4ed2-9b66-fb5f183d8177"/>
          <w:id w:val="201503014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QwNGI4LWI3ZTItNGU4Ni1iOWI4LTVjYmJkYjUxYWE1MCIsIlJhbmdlTGVuZ3RoIjo0LCJSZWZlcmVuY2VJZCI6IjM3ZGNlZTk3LWViNDctNGQyZS04YzcwLTkyNmYxMzg0Mzk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MS8yMDIwIiwiRG9pIjoiMTAuMzM4OS9maW1tdS4yMDE5LjAzMTE0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MyMDM4NjM1IiwiVXJpU3RyaW5nIjoiaHR0cDovL3d3dy5uY2JpLm5sbS5uaWguZ292L3B1Ym1lZC8zMjAzODYz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xOFQxMzo1NDozMCIsIk1vZGlmaWVkQnkiOiJfTmllSGF1IiwiSWQiOiI5NWNmZjAwZC1jZWZkLTQ2YmUtYTdlZi1kMjEzMmY4MTQ2N2YiLCJNb2RpZmllZE9uIjoiMjAyNC0wMy0xOFQxMzo1NDozM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5ODc0NjAiLCJVcmlTdHJpbmciOiJodHRwczovL3d3dy5uY2JpLm5sbS5uaWguZ292L3BtYy9hcnRpY2xlcy9QTUM2OTg3NDY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E4VDEzOjU0OjMwIiwiTW9kaWZpZWRCeSI6Il9OaWVIYXUiLCJJZCI6Ijc0NGM1Y2UxLTViNDItNDBkMS1hYWRlLTM0YjUyMGEzNjFmZCIsIk1vZGlmaWVkT24iOiIyMDI0LTAzLTE4VDEzOjU0OjMw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4OS9maW1tdS4yMDE5LjAzMTE0IiwiVXJpU3RyaW5nIjoiaHR0cHM6Ly9kb2kub3JnLzEwLjMzODkvZmltbXUuMjAxOS4wMzEx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OFQxMzo1NDozMCIsIk1vZGlmaWVkQnkiOiJfTmllSGF1IiwiSWQiOiJjNjRmMDBhMS1jMTJjLTQ5NGItOTlhYi02YzlmNGYyMmZhY2MiLCJNb2RpZmllZE9uIjoiMjAyNC0wMy0xOFQxMzo1NDozMCIsIlByb2plY3QiOnsiJHJlZiI6IjgifX1dLCJPcmdhbml6YXRpb25zIjpbXSwiT3RoZXJzSW52b2x2ZWQiOltdLCJQYWdlUmFuZ2UiOiI8c3A+XHJcbiAgPG4+MzExNDwvbj5cclxuICA8aW4+dHJ1ZTwvaW4+XHJcbiAgPG9zPjMxMTQ8L29zPlxyXG4gIDxwcz4zMTE0PC9wcz5cclxuPC9zcD5cclxuPG9zPjMxMTQ8L29zPiIsIlBlcmlvZGljYWwiOnsiJGlkIjoiMjU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1NCkifV19LCJUYWciOiJDaXRhdmlQbGFjZWhvbGRlciNlYTYxMmNlZC03NGI5LTRlZDItOWI2Ni1mYjVmMTgzZDgxNzciLCJUZXh0IjoiKDU0KSIsIldBSVZlcnNpb24iOiI2LjE3LjAuMCJ9}</w:instrText>
          </w:r>
          <w:r w:rsidR="00DB25AA">
            <w:rPr>
              <w:rFonts w:ascii="Segoe UI" w:hAnsi="Segoe UI" w:cs="Segoe UI"/>
              <w:bCs/>
              <w:lang w:val="en-US"/>
            </w:rPr>
            <w:fldChar w:fldCharType="separate"/>
          </w:r>
          <w:r w:rsidR="0087553E">
            <w:rPr>
              <w:rFonts w:ascii="Segoe UI" w:hAnsi="Segoe UI" w:cs="Segoe UI"/>
              <w:bCs/>
              <w:lang w:val="en-US"/>
            </w:rPr>
            <w:t>(54)</w:t>
          </w:r>
          <w:r w:rsidR="00DB25AA">
            <w:rPr>
              <w:rFonts w:ascii="Segoe UI" w:hAnsi="Segoe UI" w:cs="Segoe UI"/>
              <w:bCs/>
              <w:lang w:val="en-US"/>
            </w:rPr>
            <w:fldChar w:fldCharType="end"/>
          </w:r>
        </w:sdtContent>
      </w:sdt>
      <w:r w:rsidR="002F05DE">
        <w:rPr>
          <w:rFonts w:ascii="Segoe UI" w:hAnsi="Segoe UI" w:cs="Segoe UI"/>
          <w:bCs/>
          <w:lang w:val="en-US"/>
        </w:rPr>
        <w:t xml:space="preserve">, but in murine lungs, it is considered very low, e.g. </w:t>
      </w:r>
      <w:proofErr w:type="spellStart"/>
      <w:r w:rsidR="002F05DE">
        <w:rPr>
          <w:rFonts w:ascii="Segoe UI" w:hAnsi="Segoe UI" w:cs="Segoe UI"/>
          <w:bCs/>
          <w:lang w:val="en-US"/>
        </w:rPr>
        <w:t>Sadeghalvad</w:t>
      </w:r>
      <w:proofErr w:type="spellEnd"/>
      <w:r w:rsidR="002F05DE">
        <w:rPr>
          <w:rFonts w:ascii="Segoe UI" w:hAnsi="Segoe UI" w:cs="Segoe UI"/>
          <w:bCs/>
          <w:lang w:val="en-US"/>
        </w:rPr>
        <w:t> </w:t>
      </w:r>
      <w:r w:rsidR="008F50BD">
        <w:rPr>
          <w:rFonts w:ascii="Segoe UI" w:hAnsi="Segoe UI" w:cs="Segoe UI"/>
          <w:bCs/>
          <w:lang w:val="en-US"/>
        </w:rPr>
        <w:t>et al.</w:t>
      </w:r>
      <w:r w:rsidR="002F05DE">
        <w:rPr>
          <w:rFonts w:ascii="Segoe UI" w:hAnsi="Segoe UI" w:cs="Segoe UI"/>
          <w:bCs/>
          <w:lang w:val="en-US"/>
        </w:rPr>
        <w:t xml:space="preserve"> report an ILC2 frequency of </w:t>
      </w:r>
      <w:r w:rsidR="004167EE" w:rsidRPr="004167EE">
        <w:rPr>
          <w:rFonts w:ascii="Segoe UI" w:hAnsi="Segoe UI" w:cs="Segoe UI"/>
          <w:bCs/>
          <w:lang w:val="en-US"/>
        </w:rPr>
        <w:t xml:space="preserve">around 0.15 % </w:t>
      </w:r>
      <w:r w:rsidR="007018C6">
        <w:rPr>
          <w:rFonts w:ascii="Segoe UI" w:hAnsi="Segoe UI" w:cs="Segoe UI"/>
          <w:bCs/>
          <w:lang w:val="en-US"/>
        </w:rPr>
        <w:t>within</w:t>
      </w:r>
      <w:r w:rsidR="004167EE" w:rsidRPr="004167EE">
        <w:rPr>
          <w:rFonts w:ascii="Segoe UI" w:hAnsi="Segoe UI" w:cs="Segoe UI"/>
          <w:bCs/>
          <w:lang w:val="en-US"/>
        </w:rPr>
        <w:t xml:space="preserve"> the immune cell compartment </w:t>
      </w:r>
      <w:r w:rsidR="007018C6">
        <w:rPr>
          <w:rFonts w:ascii="Segoe UI" w:hAnsi="Segoe UI" w:cs="Segoe UI"/>
          <w:bCs/>
          <w:lang w:val="en-US"/>
        </w:rPr>
        <w:t xml:space="preserve">of </w:t>
      </w:r>
      <w:r w:rsidR="0036367F">
        <w:rPr>
          <w:rFonts w:ascii="Segoe UI" w:hAnsi="Segoe UI" w:cs="Segoe UI"/>
          <w:bCs/>
          <w:lang w:val="en-US"/>
        </w:rPr>
        <w:t>homeostatic</w:t>
      </w:r>
      <w:r w:rsidR="005713B5">
        <w:rPr>
          <w:rFonts w:ascii="Segoe UI" w:hAnsi="Segoe UI" w:cs="Segoe UI"/>
          <w:bCs/>
          <w:lang w:val="en-US"/>
        </w:rPr>
        <w:t xml:space="preserve"> </w:t>
      </w:r>
      <w:r w:rsidR="004167EE" w:rsidRPr="004167EE">
        <w:rPr>
          <w:rFonts w:ascii="Segoe UI" w:hAnsi="Segoe UI" w:cs="Segoe UI"/>
          <w:bCs/>
          <w:lang w:val="en-US"/>
        </w:rPr>
        <w:t>murine lung</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21fbf84e-0f3c-4863-9ae6-23be5f9efe8e"/>
          <w:id w:val="-81703193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Y2NzE0LWQ4MDItNDJhYS1iMzhkLWFkODMwZWUyMjgyZiIsIlJhbmdlTGVuZ3RoIjo0LCJSZWZlcmVuY2VJZCI6ImZmY2FhMTM5LWIyNGUtNDg0Zi05NzVjLWU3ZTI0Y2I5MWU0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uYSIsIkxhc3ROYW1lIjoiU2FkZWdoYWx2YWQiLCJQcm90ZWN0ZWQiOmZhbHNlLCJTZXgiOjAsIkNyZWF0ZWRCeSI6Il9OaWVIYXUiLCJDcmVhdGVkT24iOiIyMDIzLTEyLTE1VDEzOjMyOjA4IiwiTW9kaWZpZWRCeSI6Il9OaWVIYXUiLCJJZCI6IjExMTYwMTJlLTY2ZGMtNDc0My05NGZkLTY3ZjIxZWUwZDcyMCIsIk1vZGlmaWVkT24iOiIyMDIzLTEyLTE1VDEzOjMyOjA4IiwiUHJvamVjdCI6eyIkaWQiOiI4IiwiJHR5cGUiOiJTd2lzc0FjYWRlbWljLkNpdGF2aS5Qcm9qZWN0LCBTd2lzc0FjYWRlbWljLkNpdGF2aSJ9fSx7IiRpZCI6Ijk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TA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Ex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MTI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yM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MjQiLCJDb3VudCI6MSwiVGV4dFVuaXRzIjpbeyIkaWQiOiIyNSIsIkZvbnRTdHlsZSI6eyIkaWQiOiIyNiIsIk5ldXRyYWwiOnRydWV9LCJSZWFkaW5nT3JkZXIiOjEsIlRleHQiOiIoNDgpIn1dfSwiVGFnIjoiQ2l0YXZpUGxhY2Vob2xkZXIjMjFmYmY4NGUtMGYzYy00ODYzLTlhZTYtMjNiZTVmOWVmZThlIiwiVGV4dCI6Iig0OCkiLCJXQUlWZXJzaW9uIjoiNi4xNy4wLjAifQ==}</w:instrText>
          </w:r>
          <w:r w:rsidR="00DB25AA">
            <w:rPr>
              <w:rFonts w:ascii="Segoe UI" w:hAnsi="Segoe UI" w:cs="Segoe UI"/>
              <w:bCs/>
              <w:lang w:val="en-US"/>
            </w:rPr>
            <w:fldChar w:fldCharType="separate"/>
          </w:r>
          <w:r w:rsidR="0087553E">
            <w:rPr>
              <w:rFonts w:ascii="Segoe UI" w:hAnsi="Segoe UI" w:cs="Segoe UI"/>
              <w:bCs/>
              <w:lang w:val="en-US"/>
            </w:rPr>
            <w:t>(48)</w:t>
          </w:r>
          <w:r w:rsidR="00DB25AA">
            <w:rPr>
              <w:rFonts w:ascii="Segoe UI" w:hAnsi="Segoe UI" w:cs="Segoe UI"/>
              <w:bCs/>
              <w:lang w:val="en-US"/>
            </w:rPr>
            <w:fldChar w:fldCharType="end"/>
          </w:r>
        </w:sdtContent>
      </w:sdt>
      <w:r w:rsidR="004167EE">
        <w:rPr>
          <w:rFonts w:ascii="Segoe UI" w:hAnsi="Segoe UI" w:cs="Segoe UI"/>
          <w:bCs/>
          <w:lang w:val="en-US"/>
        </w:rPr>
        <w:t xml:space="preserve">. </w:t>
      </w:r>
      <w:r>
        <w:rPr>
          <w:rFonts w:ascii="Segoe UI" w:hAnsi="Segoe UI" w:cs="Segoe UI"/>
          <w:bCs/>
          <w:lang w:val="en-US"/>
        </w:rPr>
        <w:t xml:space="preserve">One explanation for those differences might be the region selection, where we focused on vessel and epithelial structures. </w:t>
      </w:r>
      <w:r w:rsidR="00D47635">
        <w:rPr>
          <w:rFonts w:ascii="Segoe UI" w:hAnsi="Segoe UI" w:cs="Segoe UI"/>
          <w:bCs/>
          <w:lang w:val="en-US"/>
        </w:rPr>
        <w:t xml:space="preserve">Co-enrichment analysis and visual inspection showed that ILC2s </w:t>
      </w:r>
      <w:r w:rsidR="004554D5">
        <w:rPr>
          <w:rFonts w:ascii="Segoe UI" w:hAnsi="Segoe UI" w:cs="Segoe UI"/>
          <w:bCs/>
          <w:lang w:val="en-US"/>
        </w:rPr>
        <w:t>accumulate close to lymphatics – a distinct microanatomical niche</w:t>
      </w:r>
      <w:r w:rsidR="00D93EEB">
        <w:rPr>
          <w:rFonts w:ascii="Segoe UI" w:hAnsi="Segoe UI" w:cs="Segoe UI"/>
          <w:bCs/>
          <w:lang w:val="en-US"/>
        </w:rPr>
        <w:t xml:space="preserve">. </w:t>
      </w:r>
      <w:r>
        <w:rPr>
          <w:rFonts w:ascii="Segoe UI" w:hAnsi="Segoe UI" w:cs="Segoe UI"/>
          <w:bCs/>
          <w:lang w:val="en-US"/>
        </w:rPr>
        <w:t>An i</w:t>
      </w:r>
      <w:r w:rsidR="00D93EEB">
        <w:rPr>
          <w:rFonts w:ascii="Segoe UI" w:hAnsi="Segoe UI" w:cs="Segoe UI"/>
          <w:bCs/>
          <w:lang w:val="en-US"/>
        </w:rPr>
        <w:t xml:space="preserve">ncreased </w:t>
      </w:r>
      <w:r w:rsidR="004554D5">
        <w:rPr>
          <w:rFonts w:ascii="Segoe UI" w:hAnsi="Segoe UI" w:cs="Segoe UI"/>
          <w:bCs/>
          <w:lang w:val="en-US"/>
        </w:rPr>
        <w:t xml:space="preserve">frequency </w:t>
      </w:r>
      <w:r w:rsidR="00D93EEB">
        <w:rPr>
          <w:rFonts w:ascii="Segoe UI" w:hAnsi="Segoe UI" w:cs="Segoe UI"/>
          <w:bCs/>
          <w:lang w:val="en-US"/>
        </w:rPr>
        <w:t xml:space="preserve">of ILC2s </w:t>
      </w:r>
      <w:r w:rsidR="007018C6">
        <w:rPr>
          <w:rFonts w:ascii="Segoe UI" w:hAnsi="Segoe UI" w:cs="Segoe UI"/>
          <w:bCs/>
          <w:lang w:val="en-US"/>
        </w:rPr>
        <w:t xml:space="preserve">in </w:t>
      </w:r>
      <w:r w:rsidR="004554D5">
        <w:rPr>
          <w:rFonts w:ascii="Segoe UI" w:hAnsi="Segoe UI" w:cs="Segoe UI"/>
          <w:bCs/>
          <w:lang w:val="en-US"/>
        </w:rPr>
        <w:t xml:space="preserve">those micro-anatomical </w:t>
      </w:r>
      <w:r w:rsidR="007018C6">
        <w:rPr>
          <w:rFonts w:ascii="Segoe UI" w:hAnsi="Segoe UI" w:cs="Segoe UI"/>
          <w:bCs/>
          <w:lang w:val="en-US"/>
        </w:rPr>
        <w:t xml:space="preserve">peri-lymphatic niches </w:t>
      </w:r>
      <w:r>
        <w:rPr>
          <w:rFonts w:ascii="Segoe UI" w:hAnsi="Segoe UI" w:cs="Segoe UI"/>
          <w:bCs/>
          <w:lang w:val="en-US"/>
        </w:rPr>
        <w:t>may</w:t>
      </w:r>
      <w:r w:rsidR="00D93EEB">
        <w:rPr>
          <w:rFonts w:ascii="Segoe UI" w:hAnsi="Segoe UI" w:cs="Segoe UI"/>
          <w:bCs/>
          <w:lang w:val="en-US"/>
        </w:rPr>
        <w:t xml:space="preserve"> explain how rare cell types can have an important impact on the tissue scale. It also highlights the importance of </w:t>
      </w:r>
      <w:r w:rsidR="00CD1143">
        <w:rPr>
          <w:rFonts w:ascii="Segoe UI" w:hAnsi="Segoe UI" w:cs="Segoe UI"/>
          <w:bCs/>
          <w:lang w:val="en-US"/>
        </w:rPr>
        <w:t>spatially resolved</w:t>
      </w:r>
      <w:r w:rsidR="00D93EEB">
        <w:rPr>
          <w:rFonts w:ascii="Segoe UI" w:hAnsi="Segoe UI" w:cs="Segoe UI"/>
          <w:bCs/>
          <w:lang w:val="en-US"/>
        </w:rPr>
        <w:t xml:space="preserve"> studies of </w:t>
      </w:r>
      <w:r w:rsidR="00CD1143">
        <w:rPr>
          <w:rFonts w:ascii="Segoe UI" w:hAnsi="Segoe UI" w:cs="Segoe UI"/>
          <w:bCs/>
          <w:lang w:val="en-US"/>
        </w:rPr>
        <w:t>cells</w:t>
      </w:r>
      <w:r w:rsidR="00D93EEB">
        <w:rPr>
          <w:rFonts w:ascii="Segoe UI" w:hAnsi="Segoe UI" w:cs="Segoe UI"/>
          <w:bCs/>
          <w:lang w:val="en-US"/>
        </w:rPr>
        <w:t xml:space="preserve"> in the tissue context as this information gets lost during dissociative procedures. </w:t>
      </w:r>
      <w:r w:rsidR="00CD1143">
        <w:rPr>
          <w:rFonts w:ascii="Segoe UI" w:hAnsi="Segoe UI" w:cs="Segoe UI"/>
          <w:bCs/>
          <w:lang w:val="en-US"/>
        </w:rPr>
        <w:t xml:space="preserve">Co-enrichment of </w:t>
      </w:r>
      <w:r w:rsidR="00852576">
        <w:rPr>
          <w:rFonts w:ascii="Segoe UI" w:hAnsi="Segoe UI" w:cs="Segoe UI"/>
          <w:bCs/>
          <w:lang w:val="en-US"/>
        </w:rPr>
        <w:t xml:space="preserve">ILC2s, lymphatics, and myeloid cells also aligns with studies describing an interplay of </w:t>
      </w:r>
      <w:r w:rsidR="007018C6">
        <w:rPr>
          <w:rFonts w:ascii="Segoe UI" w:hAnsi="Segoe UI" w:cs="Segoe UI"/>
          <w:bCs/>
          <w:lang w:val="en-US"/>
        </w:rPr>
        <w:t>those cell types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8ec025c-5f85-4de9-ba56-cd3291f399e2"/>
          <w:id w:val="-1564178295"/>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OGQyODM1LWU2NTYtNGFlZC1hNmRmLWNjZWM4YTMwZjJiZCIsIlJhbmdlTGVuZ3RoIjoz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0seyIkaWQiOiIzOSIsIiR0eXBlIjoiU3dpc3NBY2FkZW1pYy5DaXRhdmkuQ2l0YXRpb25zLldvcmRQbGFjZWhvbGRlckVudHJ5LCBTd2lzc0FjYWRlbWljLkNpdGF2aSIsIklkIjoiZDJhYmIzOGYtYzZmOS00YjMyLWEyYTgtZTg5YzU1ZjA1YTIwIiwiUmFuZ2VTdGFydCI6MywiUmVmZXJlbmNlSWQiOiI4MWNhNDRmZS0wMGVkLTQwZDYtYmU1Ny02MGQzMGE2NWVhY2Y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lBNQzc0NTAxNjkiLCJVcmlTdHJpbmciOiJodHRwczovL3d3dy5uY2JpLm5sbS5uaWguZ292L3BtYy9hcnRpY2xlcy9QTUM3NDUwMTY5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dhNGYxNWY2LTcyZDMtNDI4ZS1hNjBhLWM4MmU1ODRmOGNlYyIsIk1vZGlmaWVkT24iOiIyMDI1LTA3LTA5VDEzOjA5OjU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MzI2MDk4ODAiLCJVcmlTdHJpbmciOiJodHRwOi8vd3d3Lm5jYmkubmxtLm5paC5nb3YvcHVibWVkLzMyNjA5ODgwIiwiTGlua2VkUmVzb3VyY2VTdGF0dXMiOjgsIlByb3BlcnRpZXMiOnsiJGlkIjoiN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3M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mFkNWZhNzhmLWI5YzUtNDk1OS05OGNjLTk0OWZkMDcwMWY0OSIsIk1vZGlmaWVkT24iOiIyMDI1LTA3LTA5VDEzOjA5OjU1IiwiUHJvamVjdCI6eyIkcmVmIjoiOCJ9fSx7IiRpZCI6IjgwIiwiJHR5cGUiOiJTd2lzc0FjYWRlbWljLkNpdGF2aS5Mb2NhdGlvbiwgU3dpc3NBY2FkZW1pYy5DaXRhdmkiLCJBZGRyZXNzIjp7IiRpZCI6IjgxIiwiJHR5cGUiOiJTd2lzc0FjYWRlbWljLkNpdGF2aS5MaW5rZWRSZXNvdXJjZSwgU3dpc3NBY2FkZW1pYy5DaXRhdmkiLCJMaW5rZWRSZXNvdXJjZVR5cGUiOjUsIk9yaWdpbmFsU3RyaW5nIjoiMzI2NDEzODYiLCJVcmlTdHJpbmciOiJodHRwOi8vd3d3Lm5jYmkubmxtLm5paC5nb3YvcHVibWVkLzMyNjQxMzg2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OTE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5Mi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OTM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k0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5NS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OTY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k3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5OC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OTk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AwIiwiJHR5cGUiOiJTd2lzc0FjYWRlbWljLkNpdGF2aS5Mb2NhdGlvbiwgU3dpc3NBY2FkZW1pYy5DaXRhdmkiLCJBZGRyZXNzIjp7IiRpZCI6IjEwMSIsIiR0eXBlIjoiU3dpc3NBY2FkZW1pYy5DaXRhdmkuTGlua2VkUmVzb3VyY2UsIFN3aXNzQWNhZGVtaWMuQ2l0YXZpIiwiTGlua2VkUmVzb3VyY2VUeXBlIjo1LCJPcmlnaW5hbFN0cmluZyI6IjM5MTEyNjk4IiwiVXJpU3RyaW5nIjoiaHR0cDovL3d3dy5uY2JpLm5sbS5uaWguZ292L3B1Ym1lZC8zOTExMjY5OC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TAzIiwiJHR5cGUiOiJTd2lzc0FjYWRlbWljLkNpdGF2aS5Mb2NhdGlvbiwgU3dpc3NBY2FkZW1pYy5DaXRhdmkiLCJBZGRyZXNzIjp7IiRpZCI6IjEwNCIsIiR0eXBlIjoiU3dpc3NBY2FkZW1pYy5DaXRhdmkuTGlua2VkUmVzb3VyY2UsIFN3aXNzQWNhZGVtaWMuQ2l0YXZpIiwiTGlua2VkUmVzb3VyY2VUeXBlIjo1LCJPcmlnaW5hbFN0cmluZyI6IlBNQzExMzM4ODI2IiwiVXJpU3RyaW5nIjoiaHR0cHM6Ly93d3cubmNiaS5ubG0ubmloLmdvdi9wbWMvYXJ0aWNsZXMvUE1DMTEzMzg4MjYiLCJMaW5rZWRSZXNvdXJjZVN0YXR1cyI6OCwiUHJvcGVydGllcyI6eyIkaWQiOiIxM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EwNiIsIiR0eXBlIjoiU3dpc3NBY2FkZW1pYy5DaXRhdmkuTG9jYXRpb24sIFN3aXNzQWNhZGVtaWMuQ2l0YXZpIiwiQWRkcmVzcyI6eyIkaWQiOiIxMDciLCIkdHlwZSI6IlN3aXNzQWNhZGVtaWMuQ2l0YXZpLkxpbmtlZFJlc291cmNlLCBTd2lzc0FjYWRlbWljLkNpdGF2aSIsIkxpbmtlZFJlc291cmNlVHlwZSI6NSwiT3JpZ2luYWxTdHJpbmciOiIxMC4xMDM4L3M0MTU4Ni0wMjQtMDc3NDYtdyIsIlVyaVN0cmluZyI6Imh0dHBzOi8vZG9pLm9yZy8xMC4xMDM4L3M0MTU4Ni0wMjQtMDc3NDYtdyIsIkxpbmtlZFJlc291cmNlU3RhdHVzIjo4LCJQcm9wZXJ0aWVzIjp7IiRpZCI6IjEw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(55–59)</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 xml:space="preserve">For instance, </w:t>
      </w:r>
      <w:r w:rsidR="00852576">
        <w:rPr>
          <w:rFonts w:ascii="Segoe UI" w:hAnsi="Segoe UI" w:cs="Segoe UI"/>
          <w:bCs/>
          <w:lang w:val="en-US"/>
        </w:rPr>
        <w:t>lung ILC2s stimulate lymphatics (but not blood endothelial cells) to upregulate CCL21 via LIF-LIFR</w:t>
      </w:r>
      <w:r w:rsidR="007E5066">
        <w:rPr>
          <w:rFonts w:ascii="Segoe UI" w:hAnsi="Segoe UI" w:cs="Segoe UI"/>
          <w:bCs/>
          <w:lang w:val="en-US"/>
        </w:rPr>
        <w:t>,</w:t>
      </w:r>
      <w:r w:rsidR="00852576">
        <w:rPr>
          <w:rFonts w:ascii="Segoe UI" w:hAnsi="Segoe UI" w:cs="Segoe UI"/>
          <w:bCs/>
          <w:lang w:val="en-US"/>
        </w:rPr>
        <w:t xml:space="preserve"> providing a crucial migratory signal for CCR7</w:t>
      </w:r>
      <w:r w:rsidR="00852576" w:rsidRPr="00A20477">
        <w:rPr>
          <w:rFonts w:ascii="Segoe UI" w:hAnsi="Segoe UI" w:cs="Segoe UI"/>
          <w:bCs/>
          <w:vertAlign w:val="superscript"/>
          <w:lang w:val="en-US"/>
        </w:rPr>
        <w:t>+</w:t>
      </w:r>
      <w:r w:rsidR="00852576">
        <w:rPr>
          <w:rFonts w:ascii="Segoe UI" w:hAnsi="Segoe UI" w:cs="Segoe UI"/>
          <w:bCs/>
          <w:lang w:val="en-US"/>
        </w:rPr>
        <w:t xml:space="preserve"> immune cells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94d1a10-cfdc-4304-b4cd-30aba32c3238"/>
          <w:id w:val="-1371998229"/>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mI2ZGMwLTZlMDUtNDAyNy1iNDA3LTA1YjIyNDIxZDUwMiIsIlJhbmdlTGVuZ3RoIjo0LCJSZWZlcmVuY2VJZCI6Ijc1ZjExYWE5LWM3ZGQtNGM0Yy1iMjhhLThmMDkzZWI2NDg2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5dXJpIiwiTGFzdE5hbWUiOiJHb2dvaSIsIlByb3RlY3RlZCI6ZmFsc2UsIlNleCI6MCwiQ3JlYXRlZEJ5IjoiX05pZUhhdSIsIkNyZWF0ZWRPbiI6IjIwMjUtMDctMDlUMTM6MDk6NTUiLCJNb2RpZmllZEJ5IjoiX05pZUhhdSIsIklkIjoiODJlMzJjMmItOTczNy00MDE2LTljMWQtNjFiOTlkYTI0MjQ5IiwiTW9kaWZpZWRPbiI6IjIwMjUtMDctMDlUMTM6MDk6NTUiLCJQcm9qZWN0Ijp7IiRpZCI6IjgiLCIkdHlwZSI6IlN3aXNzQWNhZGVtaWMuQ2l0YXZpLlByb2plY3QsIFN3aXNzQWNhZGVtaWMuQ2l0YXZpIn19LHsiJGlkIjoiOS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MTA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xMS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MTI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Ez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xNC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MTU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E2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xN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MTg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OTExMjY5OCIsIlVyaVN0cmluZyI6Imh0dHA6Ly93d3cubmNiaS5ubG0ubmloLmdvdi9wdWJtZWQvMzkxMTI2OT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xMTMzODgyNiIsIlVyaVN0cmluZyI6Imh0dHBzOi8vd3d3Lm5jYmkubmxtLm5paC5nb3YvcG1jL2FydGljbGVzL1BNQzExMzM4ODI2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zOC9zNDE1ODYtMDI0LTA3NzQ2LXciLCJVcmlTdHJpbmciOiJodHRwczovL2RvaS5vcmcvMTAuMTAzOC9zNDE1ODYtMDI0LTA3NzQ2LX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(58)</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O</w:t>
      </w:r>
      <w:r w:rsidR="00CD1143">
        <w:rPr>
          <w:rFonts w:ascii="Segoe UI" w:hAnsi="Segoe UI" w:cs="Segoe UI"/>
          <w:bCs/>
          <w:lang w:val="en-US"/>
        </w:rPr>
        <w:t>ur findings support the idea of a strategic positioning of ILC2s together with myeloid cells and lymphatics in a functional niche</w:t>
      </w:r>
      <w:r w:rsidR="00C339F8">
        <w:rPr>
          <w:rFonts w:ascii="Segoe UI" w:hAnsi="Segoe UI" w:cs="Segoe UI"/>
          <w:bCs/>
          <w:lang w:val="en-US"/>
        </w:rPr>
        <w:t xml:space="preserve"> in lungs</w:t>
      </w:r>
      <w:r w:rsidR="00CD1143">
        <w:rPr>
          <w:rFonts w:ascii="Segoe UI" w:hAnsi="Segoe UI" w:cs="Segoe UI"/>
          <w:bCs/>
          <w:lang w:val="en-US"/>
        </w:rPr>
        <w:t xml:space="preserve">. </w:t>
      </w:r>
    </w:p>
    <w:p w14:paraId="453F4DE8" w14:textId="7E4D48D7" w:rsidR="009F0019" w:rsidRDefault="00852576" w:rsidP="00866EE7">
      <w:pPr>
        <w:jc w:val="both"/>
        <w:rPr>
          <w:rFonts w:ascii="Segoe UI" w:hAnsi="Segoe UI" w:cs="Segoe UI"/>
          <w:bCs/>
          <w:lang w:val="en-US"/>
        </w:rPr>
      </w:pPr>
      <w:r>
        <w:rPr>
          <w:rFonts w:ascii="Segoe UI" w:hAnsi="Segoe UI" w:cs="Segoe UI"/>
          <w:bCs/>
          <w:lang w:val="en-US"/>
        </w:rPr>
        <w:t xml:space="preserve">Interestingly, our </w:t>
      </w:r>
      <w:r w:rsidR="009F0019">
        <w:rPr>
          <w:rFonts w:ascii="Segoe UI" w:hAnsi="Segoe UI" w:cs="Segoe UI"/>
          <w:bCs/>
          <w:lang w:val="en-US"/>
        </w:rPr>
        <w:t>analysis</w:t>
      </w:r>
      <w:r>
        <w:rPr>
          <w:rFonts w:ascii="Segoe UI" w:hAnsi="Segoe UI" w:cs="Segoe UI"/>
          <w:bCs/>
          <w:lang w:val="en-US"/>
        </w:rPr>
        <w:t xml:space="preserve"> show that while lung ILC2s reside in peri-lymphatic niches, identified NK cells/ILC1s from the lung did not localize close to lymphatics but are co-enriched with endothelial blood vessels that are marked by EMCN and CD31.</w:t>
      </w:r>
      <w:r w:rsidR="005E5B52">
        <w:rPr>
          <w:rFonts w:ascii="Segoe UI" w:hAnsi="Segoe UI" w:cs="Segoe UI"/>
          <w:bCs/>
          <w:lang w:val="en-US"/>
        </w:rPr>
        <w:t xml:space="preserve"> </w:t>
      </w:r>
      <w:r w:rsidR="00866EE7" w:rsidRPr="00866EE7">
        <w:rPr>
          <w:rFonts w:ascii="Segoe UI" w:hAnsi="Segoe UI" w:cs="Segoe UI"/>
          <w:bCs/>
          <w:lang w:val="en-US"/>
        </w:rPr>
        <w:t>Lung NK cells and ILC1s have both immunomodulatory functions and pathological roles</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c04efa66-5b01-44a0-bbd1-4a91663ddcf0"/>
          <w:id w:val="1636362149"/>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ThkOTBjLThkMWMtNGM4Ni1hYjJlLTM3MTNhYjA0YjBiZSIsIlJhbmdlTGVuZ3RoIjo0LCJSZWZlcmVuY2VJZCI6Ijg3MzNlZTZlLWU1NTgtNGZkYi05ZmVlLWViZjk4ZDE5MG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IvMDkvMjAyMSIsIkRvaSI6IjEwLjMzODkvZmltbXUuMjAyMS43MzMzMjQ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4OS9maW1tdS4yMDIxLjczMzMyNCIsIlVyaVN0cmluZyI6Imh0dHBzOi8vZG9pLm9yZy8xMC4zMzg5L2ZpbW11LjIwMjEuNzMzMz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0VDA5OjUzOjExIiwiTW9kaWZpZWRCeSI6Il9OaWVIYXUiLCJJZCI6IjI1YWYyZDE3LTczYWQtNGU2MC1iOTRiLThmNTQ4OWYxNTViNSIsIk1vZGlmaWVkT24iOiIyMDI0LTEwLTA0VDA5OjUzOjEx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ODQ5Mjk0NSIsIlVyaVN0cmluZyI6Imh0dHBzOi8vd3d3Lm5jYmkubmxtLm5paC5nb3YvcG1jL2FydGljbGVzL1BNQzg0OTI5N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RUMDk6NTM6MTEiLCJNb2RpZmllZEJ5IjoiX05pZUhhdSIsIklkIjoiZTAyMGY4NWEtNzZhYi00YmM5LTlhOWEtZWM3M2UxOTRhNzFiIiwiTW9kaWZpZWRPbiI6IjIwMjQtMTAtMDRUMDk6NTM6MTE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zNDYzMDQxNiIsIlVyaVN0cmluZyI6Imh0dHA6Ly93d3cubmNiaS5ubG0ubmloLmdvdi9wdWJtZWQvMzQ2MzA0M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TAtMDRUMDk6NTM6MTEiLCJNb2RpZmllZEJ5IjoiX05pZUhhdSIsIklkIjoiZmMzZDhiYWItMjg0ZS00OTMzLTk2ODctZDU2MmQyOWU3YjJmIiwiTW9kaWZpZWRPbiI6IjIwMjQtMTAtMDRUMDk6NTM6MTEiLCJQcm9qZWN0Ijp7IiRyZWYiOiI4In19XSwiT3JnYW5pemF0aW9ucyI6W10sIk90aGVyc0ludm9sdmVkIjpbXSwiUGFnZVJhbmdlIjoiPHNwPlxyXG4gIDxuPjczMzMyNDwvbj5cclxuICA8aW4+dHJ1ZTwvaW4+XHJcbiAgPG9zPjczMzMyNDwvb3M+XHJcbiAgPHBzPjczMzMyNDwvcHM+XHJcbjwvc3A+XHJcbjxvcz43MzMzMjQ8L29zPiIsIlBlcmlvZGljYWwiOnsiJGlkIjoiMjM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2MCkifV19LCJUYWciOiJDaXRhdmlQbGFjZWhvbGRlciNjMDRlZmE2Ni01YjAxLTQ0YTAtYmJkMS00YTkxNjYzZGRjZjAiLCJUZXh0IjoiKDYw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(60)</w:t>
          </w:r>
          <w:r w:rsidR="00B646F6">
            <w:rPr>
              <w:rFonts w:ascii="Segoe UI" w:hAnsi="Segoe UI" w:cs="Segoe UI"/>
              <w:bCs/>
              <w:lang w:val="en-US"/>
            </w:rPr>
            <w:fldChar w:fldCharType="end"/>
          </w:r>
        </w:sdtContent>
      </w:sdt>
      <w:r w:rsidR="00866EE7" w:rsidRPr="00866EE7">
        <w:rPr>
          <w:rFonts w:ascii="Segoe UI" w:hAnsi="Segoe UI" w:cs="Segoe UI"/>
          <w:bCs/>
          <w:lang w:val="en-US"/>
        </w:rPr>
        <w:t xml:space="preserve">. </w:t>
      </w:r>
      <w:r w:rsidR="005E5B52">
        <w:rPr>
          <w:rFonts w:ascii="Segoe UI" w:hAnsi="Segoe UI" w:cs="Segoe UI"/>
          <w:bCs/>
          <w:lang w:val="en-US"/>
        </w:rPr>
        <w:t xml:space="preserve">Both ILC1s and NK cells are potent producers of </w:t>
      </w:r>
      <w:proofErr w:type="spellStart"/>
      <w:r w:rsidR="005E5B52">
        <w:rPr>
          <w:rFonts w:ascii="Segoe UI" w:hAnsi="Segoe UI" w:cs="Segoe UI"/>
          <w:bCs/>
          <w:lang w:val="en-US"/>
        </w:rPr>
        <w:t>IFNγ</w:t>
      </w:r>
      <w:proofErr w:type="spellEnd"/>
      <w:r w:rsidR="005E5B52">
        <w:rPr>
          <w:rFonts w:ascii="Segoe UI" w:hAnsi="Segoe UI" w:cs="Segoe UI"/>
          <w:bCs/>
          <w:lang w:val="en-US"/>
        </w:rPr>
        <w:t xml:space="preserve">. </w:t>
      </w:r>
      <w:r w:rsidR="00E90FD9">
        <w:rPr>
          <w:rFonts w:ascii="Segoe UI" w:hAnsi="Segoe UI" w:cs="Segoe UI"/>
          <w:bCs/>
          <w:lang w:val="en-US"/>
        </w:rPr>
        <w:t xml:space="preserve">ILC2s </w:t>
      </w:r>
      <w:r w:rsidR="003C7190">
        <w:rPr>
          <w:rFonts w:ascii="Segoe UI" w:hAnsi="Segoe UI" w:cs="Segoe UI"/>
          <w:bCs/>
          <w:lang w:val="en-US"/>
        </w:rPr>
        <w:t>h</w:t>
      </w:r>
      <w:r w:rsidR="00203EBA">
        <w:rPr>
          <w:rFonts w:ascii="Segoe UI" w:hAnsi="Segoe UI" w:cs="Segoe UI"/>
          <w:bCs/>
          <w:lang w:val="en-US"/>
        </w:rPr>
        <w:t>a</w:t>
      </w:r>
      <w:r w:rsidR="003C7190">
        <w:rPr>
          <w:rFonts w:ascii="Segoe UI" w:hAnsi="Segoe UI" w:cs="Segoe UI"/>
          <w:bCs/>
          <w:lang w:val="en-US"/>
        </w:rPr>
        <w:t>ve been reported to express</w:t>
      </w:r>
      <w:r w:rsidR="00E90FD9">
        <w:rPr>
          <w:rFonts w:ascii="Segoe UI" w:hAnsi="Segoe UI" w:cs="Segoe UI"/>
          <w:bCs/>
          <w:lang w:val="en-US"/>
        </w:rPr>
        <w:t xml:space="preserve"> </w:t>
      </w:r>
      <w:proofErr w:type="spellStart"/>
      <w:r w:rsidR="00E90FD9">
        <w:rPr>
          <w:rFonts w:ascii="Segoe UI" w:hAnsi="Segoe UI" w:cs="Segoe UI"/>
          <w:bCs/>
          <w:lang w:val="en-US"/>
        </w:rPr>
        <w:t>IFNγR</w:t>
      </w:r>
      <w:proofErr w:type="spellEnd"/>
      <w:r w:rsidR="00E90FD9">
        <w:rPr>
          <w:rFonts w:ascii="Segoe UI" w:hAnsi="Segoe UI" w:cs="Segoe UI"/>
          <w:bCs/>
          <w:lang w:val="en-US"/>
        </w:rPr>
        <w:t xml:space="preserve">, and are </w:t>
      </w:r>
      <w:r w:rsidR="00866EE7">
        <w:rPr>
          <w:rFonts w:ascii="Segoe UI" w:hAnsi="Segoe UI" w:cs="Segoe UI"/>
          <w:bCs/>
          <w:lang w:val="en-US"/>
        </w:rPr>
        <w:t>responsive</w:t>
      </w:r>
      <w:r w:rsidR="00E90FD9">
        <w:rPr>
          <w:rFonts w:ascii="Segoe UI" w:hAnsi="Segoe UI" w:cs="Segoe UI"/>
          <w:bCs/>
          <w:lang w:val="en-US"/>
        </w:rPr>
        <w:t xml:space="preserve"> to </w:t>
      </w:r>
      <w:proofErr w:type="spellStart"/>
      <w:r w:rsidR="00E90FD9">
        <w:rPr>
          <w:rFonts w:ascii="Segoe UI" w:hAnsi="Segoe UI" w:cs="Segoe UI"/>
          <w:bCs/>
          <w:lang w:val="en-US"/>
        </w:rPr>
        <w:t>IFNγ</w:t>
      </w:r>
      <w:proofErr w:type="spellEnd"/>
      <w:r w:rsidR="00E90FD9">
        <w:rPr>
          <w:rFonts w:ascii="Segoe UI" w:hAnsi="Segoe UI" w:cs="Segoe UI"/>
          <w:bCs/>
          <w:lang w:val="en-US"/>
        </w:rPr>
        <w:t xml:space="preserve"> secreted by ILC1s and NK cells, e.g. in the context of viral infection</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286afa92-93f3-4f63-a519-57456adc01d4"/>
          <w:id w:val="1703588435"/>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YzhkNTA0LTQxNTctNGMzNy1iMzA2LWY0YWM2ZWQyMmZkOSIsIlJhbmdlTGVuZ3RoIjozLCJSZWZlcmVuY2VJZCI6IjdiOTljYTQyLWRlNWQtNDIzOS05YjRlLTU5YzE0YjQ4Nj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NTY5Mzc4OSIsIlVyaVN0cmluZyI6Imh0dHBzOi8vd3d3Lm5jYmkubmxtLm5paC5nb3YvcG1jL2FydGljbGVzL1BNQzU2OTM3O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TM6NDMiLCJNb2RpZmllZEJ5IjoiX05pZUhhdSIsIklkIjoiNzMyOWQ1NDgtZTFmYy00NjIyLWE5OWYtMWJlYmZlNmMxZmY2IiwiTW9kaWZpZWRPbiI6IjIwMjUtMDctMDlUMTM6MTM6NDM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ODUxMzU5MiIsIlVyaVN0cmluZyI6Imh0dHA6Ly93d3cubmNiaS5ubG0ubmloLmdvdi9wdWJtZWQvMjg1MTM1OT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TM6NDMiLCJNb2RpZmllZEJ5IjoiX05pZUhhdSIsIklkIjoiOGQwMmZlYmYtMzUzYy00NDYyLWJhNTYtODQ5MGFmMjYwYTQ5IiwiTW9kaWZpZWRPbiI6IjIwMjUtMDctMDlUMTM6MTM6NDM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21pLjIwMTcuNDEiLCJVcmlTdHJpbmciOiJodHRwczovL2RvaS5vcmcvMTAuMTAzOC9taS4yMDE3LjQ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Db3ZlclBhdGgiOnsiJGlkIjoiMzkiLCIkdHlwZSI6IlN3aXNzQWNhZGVtaWMuQ2l0YXZpLkxpbmtlZFJlc291cmNlLCBTd2lzc0FjYWRlbWljLkNpdGF2aSIsIkxpbmtlZFJlc291cmNlVHlwZSI6MSwiVXJpU3RyaW5nIjoiTW9ybywgS2FiYXRhIGV0IGFsIDIwMTYgLSBJbnRlcmZlcm9uIGFuZCBJTC0yNyBhbnRhZ29uaXplLmpwZy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MvMTEvMjAxNSIsIkRvaSI6IjEwLjEwMzgvbmkuMzMw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pLjMzMDkiLCJVcmlTdHJpbmciOiJodHRwczovL2RvaS5vcmcvMTAuMTAzOC9uaS4zMzA5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zVDA4OjM0OjMwIiwiTW9kaWZpZWRCeSI6Il9OaWVIYXUiLCJJZCI6IjAwNjI5OTNlLTI5ZDctNGU3NC1iYzU0LTY1YjViODY3Mzk1NCIsIk1vZGlmaWVkT24iOiIyMDI0LTAyLTIzVDA4OjM0OjMw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jY1OTU4ODgiLCJVcmlTdHJpbmciOiJodHRwOi8vd3d3Lm5jYmkubmxtLm5paC5nb3YvcHVibWVkLzI2NTk1ODg4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(61, 62)</w:t>
          </w:r>
          <w:r w:rsidR="00B646F6">
            <w:rPr>
              <w:rFonts w:ascii="Segoe UI" w:hAnsi="Segoe UI" w:cs="Segoe UI"/>
              <w:bCs/>
              <w:lang w:val="en-US"/>
            </w:rPr>
            <w:fldChar w:fldCharType="end"/>
          </w:r>
        </w:sdtContent>
      </w:sdt>
      <w:r w:rsidR="00B646F6">
        <w:rPr>
          <w:rFonts w:ascii="Segoe UI" w:hAnsi="Segoe UI" w:cs="Segoe UI"/>
          <w:bCs/>
          <w:lang w:val="en-US"/>
        </w:rPr>
        <w:t xml:space="preserve">. </w:t>
      </w:r>
      <w:r w:rsidR="00866EE7">
        <w:rPr>
          <w:rFonts w:ascii="Segoe UI" w:hAnsi="Segoe UI" w:cs="Segoe UI"/>
          <w:bCs/>
          <w:lang w:val="en-US"/>
        </w:rPr>
        <w:t xml:space="preserve">It has been shown that </w:t>
      </w:r>
      <w:r w:rsidR="00E90FD9" w:rsidRPr="00E90FD9">
        <w:rPr>
          <w:rFonts w:ascii="Segoe UI" w:hAnsi="Segoe UI" w:cs="Segoe UI"/>
          <w:bCs/>
          <w:lang w:val="en-US"/>
        </w:rPr>
        <w:t>IFN-γ</w:t>
      </w:r>
      <w:r w:rsidR="00CF1F09">
        <w:rPr>
          <w:rFonts w:ascii="Segoe UI" w:hAnsi="Segoe UI" w:cs="Segoe UI"/>
          <w:bCs/>
          <w:lang w:val="en-US"/>
        </w:rPr>
        <w:t xml:space="preserve"> is a counter signal to IL-33 that</w:t>
      </w:r>
      <w:r w:rsidR="00E90FD9" w:rsidRPr="00E90FD9">
        <w:rPr>
          <w:rFonts w:ascii="Segoe UI" w:hAnsi="Segoe UI" w:cs="Segoe UI"/>
          <w:bCs/>
          <w:lang w:val="en-US"/>
        </w:rPr>
        <w:t xml:space="preserve"> inhibit</w:t>
      </w:r>
      <w:r w:rsidR="00E90FD9">
        <w:rPr>
          <w:rFonts w:ascii="Segoe UI" w:hAnsi="Segoe UI" w:cs="Segoe UI"/>
          <w:bCs/>
          <w:lang w:val="en-US"/>
        </w:rPr>
        <w:t>s</w:t>
      </w:r>
      <w:r w:rsidR="00E90FD9" w:rsidRPr="00E90FD9">
        <w:rPr>
          <w:rFonts w:ascii="Segoe UI" w:hAnsi="Segoe UI" w:cs="Segoe UI"/>
          <w:bCs/>
          <w:lang w:val="en-US"/>
        </w:rPr>
        <w:t xml:space="preserve"> ILC2 activation</w:t>
      </w:r>
      <w:r w:rsidR="00E90FD9">
        <w:rPr>
          <w:rFonts w:ascii="Segoe UI" w:hAnsi="Segoe UI" w:cs="Segoe UI"/>
          <w:bCs/>
          <w:lang w:val="en-US"/>
        </w:rPr>
        <w:t xml:space="preserve"> and suppresses type 2 immunity </w:t>
      </w:r>
      <w:r w:rsidR="00866EE7">
        <w:rPr>
          <w:rFonts w:ascii="Segoe UI" w:hAnsi="Segoe UI" w:cs="Segoe UI"/>
          <w:bCs/>
          <w:lang w:val="en-US"/>
        </w:rPr>
        <w:t>in the context of IL-33</w:t>
      </w:r>
      <w:r w:rsidR="003C7190">
        <w:rPr>
          <w:rFonts w:ascii="Segoe UI" w:hAnsi="Segoe UI" w:cs="Segoe UI"/>
          <w:bCs/>
          <w:lang w:val="en-US"/>
        </w:rPr>
        <w:t>-induced inflammation</w:t>
      </w:r>
      <w:r w:rsidR="00866EE7">
        <w:rPr>
          <w:rFonts w:ascii="Segoe UI" w:hAnsi="Segoe UI" w:cs="Segoe UI"/>
          <w:bCs/>
          <w:lang w:val="en-US"/>
        </w:rPr>
        <w:t xml:space="preserve"> </w:t>
      </w:r>
      <w:r w:rsidR="00E90FD9">
        <w:rPr>
          <w:rFonts w:ascii="Segoe UI" w:hAnsi="Segoe UI" w:cs="Segoe UI"/>
          <w:bCs/>
          <w:lang w:val="en-US"/>
        </w:rPr>
        <w:t>in mice</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4710dee6-6098-4840-8df4-3012ba078e0b"/>
          <w:id w:val="1500302407"/>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WI5ZjNmLWE0ZDUtNDI0NS1iYTQ3LTNjMWI0YzYxMmE0ZCIsIlJhbmdlTGVuZ3RoIjo0LCJSZWZlcmVuY2VJZCI6IjE4N2YzYmUzLWExYzAtNDU5NS05OGMxLWQ0ZWNkNDEwMDc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1dLCJDaXRhdGlvbktleVVwZGF0ZVR5cGUiOjAsIkNvbGxhYm9yYXRvcnMiOltdLCJDb3ZlclBhdGgiOnsiJGlkIjoiMTYiLCIkdHlwZSI6IlN3aXNzQWNhZGVtaWMuQ2l0YXZpLkxpbmtlZFJlc291cmNlLCBTd2lzc0FjYWRlbWljLkNpdGF2aSIsIkxpbmtlZFJlc291cmNlVHlwZSI6MSwiVXJpU3RyaW5nIjoiTW9sb2Zza3ksIHZhbiBHb29sIGV0IGFsIDIwMTUgLSBJbnRlcmxldWtpbi0zMyBhbmQgSW50ZXJmZXJvbi3OsyBDb3VudGVyLVJlZ3VsYXRlIEdyb3Vw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YvMjAxNSIsIkRvaSI6IjEwLjEwMTYvai5pbW11bmkuMjAxNS4wNS4wMTkiLCJFZGl0b3JzIjpbXSwiRXZhbHVhdGlvbkNvbXBsZXhpdHkiOjAsIkV2YWx1YXRpb25Tb3VyY2VUZXh0Rm9ybWF0IjowLCJHcm91cHMiOlt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jYwOTI0NjkiLCJVcmlTdHJpbmciOiJodHRwOi8vd3d3Lm5jYmkubmxtLm5paC5nb3YvcHVibWVkLzI2MDkyNDY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5VDEwOjI0OjUyIiwiTW9kaWZpZWRCeSI6Il9OaWVIYXUiLCJJZCI6ImVhMDUxY2Q1LTU2MWUtNGE3MC05N2YwLWMxMmQ0YTFiMzZiYSIsIk1vZGlmaWVkT24iOiIyMDI0LTAzLTI5VDEwOjI0OjUy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DUxMjg1MiIsIlVyaVN0cmluZyI6Imh0dHBzOi8vd3d3Lm5jYmkubmxtLm5paC5nb3YvcG1jL2FydGljbGVzL1BNQzQ1MTI4NT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lUMTA6MjQ6NTIiLCJNb2RpZmllZEJ5IjoiX05pZUhhdSIsIklkIjoiOGYxOGE1MjgtMTE2MC00MmU2LThjNmQtMzkwZmYyMjJkOTVlIiwiTW9kaWZpZWRPbiI6IjIwMjQtMDMtMjlUMTA6MjQ6NTIiLCJQcm9qZWN0Ijp7IiRyZWYiOiI4In19LH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aW1tdW5pLjIwMTUuMDUuMDE5IiwiVXJpU3RyaW5nIjoiaHR0cHM6Ly9kb2kub3JnLzEwLjEwMTYvai5pbW11bmkuMjAxNS4wNS4wMT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}</w:instrText>
          </w:r>
          <w:r w:rsidR="00B646F6">
            <w:rPr>
              <w:rFonts w:ascii="Segoe UI" w:hAnsi="Segoe UI" w:cs="Segoe UI"/>
              <w:bCs/>
              <w:lang w:val="en-US"/>
            </w:rPr>
            <w:fldChar w:fldCharType="separate"/>
          </w:r>
          <w:r w:rsidR="0087553E">
            <w:rPr>
              <w:rFonts w:ascii="Segoe UI" w:hAnsi="Segoe UI" w:cs="Segoe UI"/>
              <w:bCs/>
              <w:lang w:val="en-US"/>
            </w:rPr>
            <w:t>(63)</w:t>
          </w:r>
          <w:r w:rsidR="00B646F6">
            <w:rPr>
              <w:rFonts w:ascii="Segoe UI" w:hAnsi="Segoe UI" w:cs="Segoe UI"/>
              <w:bCs/>
              <w:lang w:val="en-US"/>
            </w:rPr>
            <w:fldChar w:fldCharType="end"/>
          </w:r>
        </w:sdtContent>
      </w:sdt>
      <w:r w:rsidR="00B646F6">
        <w:rPr>
          <w:rFonts w:ascii="Segoe UI" w:hAnsi="Segoe UI" w:cs="Segoe UI"/>
          <w:bCs/>
          <w:lang w:val="en-US"/>
        </w:rPr>
        <w:t>.</w:t>
      </w:r>
      <w:r w:rsidR="009F0019">
        <w:rPr>
          <w:rFonts w:ascii="Segoe UI" w:hAnsi="Segoe UI" w:cs="Segoe UI"/>
          <w:bCs/>
          <w:lang w:val="en-US"/>
        </w:rPr>
        <w:t xml:space="preserve"> While this is important for </w:t>
      </w:r>
      <w:r w:rsidR="001274E1">
        <w:rPr>
          <w:rFonts w:ascii="Segoe UI" w:hAnsi="Segoe UI" w:cs="Segoe UI"/>
          <w:bCs/>
          <w:lang w:val="en-US"/>
        </w:rPr>
        <w:t>taming</w:t>
      </w:r>
      <w:r w:rsidR="009F0019">
        <w:rPr>
          <w:rFonts w:ascii="Segoe UI" w:hAnsi="Segoe UI" w:cs="Segoe UI"/>
          <w:bCs/>
          <w:lang w:val="en-US"/>
        </w:rPr>
        <w:t xml:space="preserve"> type 2 inflammatory processes after an acute phase or mixed </w:t>
      </w:r>
      <w:r w:rsidR="001274E1">
        <w:rPr>
          <w:rFonts w:ascii="Segoe UI" w:hAnsi="Segoe UI" w:cs="Segoe UI"/>
          <w:bCs/>
          <w:lang w:val="en-US"/>
        </w:rPr>
        <w:t xml:space="preserve">type 1 and 2 </w:t>
      </w:r>
      <w:r w:rsidR="009F0019">
        <w:rPr>
          <w:rFonts w:ascii="Segoe UI" w:hAnsi="Segoe UI" w:cs="Segoe UI"/>
          <w:bCs/>
          <w:lang w:val="en-US"/>
        </w:rPr>
        <w:t>inflammatio</w:t>
      </w:r>
      <w:r w:rsidR="001274E1">
        <w:rPr>
          <w:rFonts w:ascii="Segoe UI" w:hAnsi="Segoe UI" w:cs="Segoe UI"/>
          <w:bCs/>
          <w:lang w:val="en-US"/>
        </w:rPr>
        <w:t>n</w:t>
      </w:r>
      <w:r w:rsidR="009F0019">
        <w:rPr>
          <w:rFonts w:ascii="Segoe UI" w:hAnsi="Segoe UI" w:cs="Segoe UI"/>
          <w:bCs/>
          <w:lang w:val="en-US"/>
        </w:rPr>
        <w:t xml:space="preserve">, </w:t>
      </w:r>
      <w:commentRangeStart w:id="39"/>
      <w:r w:rsidR="009F0019">
        <w:rPr>
          <w:rFonts w:ascii="Segoe UI" w:hAnsi="Segoe UI" w:cs="Segoe UI"/>
          <w:bCs/>
          <w:lang w:val="en-US"/>
        </w:rPr>
        <w:t>spa</w:t>
      </w:r>
      <w:r w:rsidR="00143801">
        <w:rPr>
          <w:rFonts w:ascii="Segoe UI" w:hAnsi="Segoe UI" w:cs="Segoe UI"/>
          <w:bCs/>
          <w:lang w:val="en-US"/>
        </w:rPr>
        <w:t xml:space="preserve">tially distinct tissue niches of ILC2s and NK cells/ILC1s </w:t>
      </w:r>
      <w:r w:rsidR="009F0019">
        <w:rPr>
          <w:rFonts w:ascii="Segoe UI" w:hAnsi="Segoe UI" w:cs="Segoe UI"/>
          <w:bCs/>
          <w:lang w:val="en-US"/>
        </w:rPr>
        <w:t xml:space="preserve">under non-inflammatory conditions </w:t>
      </w:r>
      <w:r w:rsidR="00143801">
        <w:rPr>
          <w:rFonts w:ascii="Segoe UI" w:hAnsi="Segoe UI" w:cs="Segoe UI"/>
          <w:bCs/>
          <w:lang w:val="en-US"/>
        </w:rPr>
        <w:t>may represent a n</w:t>
      </w:r>
      <w:r w:rsidR="005301D0">
        <w:rPr>
          <w:rFonts w:ascii="Segoe UI" w:hAnsi="Segoe UI" w:cs="Segoe UI"/>
          <w:bCs/>
          <w:lang w:val="en-US"/>
        </w:rPr>
        <w:t>atural safety mechanism to avoid unwanted interaction</w:t>
      </w:r>
      <w:r w:rsidR="00143801">
        <w:rPr>
          <w:rFonts w:ascii="Segoe UI" w:hAnsi="Segoe UI" w:cs="Segoe UI"/>
          <w:bCs/>
          <w:lang w:val="en-US"/>
        </w:rPr>
        <w:t xml:space="preserve">s and with </w:t>
      </w:r>
      <w:r w:rsidR="003235F3">
        <w:rPr>
          <w:rFonts w:ascii="Segoe UI" w:hAnsi="Segoe UI" w:cs="Segoe UI"/>
          <w:bCs/>
          <w:lang w:val="en-US"/>
        </w:rPr>
        <w:t>th</w:t>
      </w:r>
      <w:r w:rsidR="00866EE7">
        <w:rPr>
          <w:rFonts w:ascii="Segoe UI" w:hAnsi="Segoe UI" w:cs="Segoe UI"/>
          <w:bCs/>
          <w:lang w:val="en-US"/>
        </w:rPr>
        <w:t>is,</w:t>
      </w:r>
      <w:r w:rsidR="003235F3">
        <w:rPr>
          <w:rFonts w:ascii="Segoe UI" w:hAnsi="Segoe UI" w:cs="Segoe UI"/>
          <w:bCs/>
          <w:lang w:val="en-US"/>
        </w:rPr>
        <w:t xml:space="preserve"> potential negative effects</w:t>
      </w:r>
      <w:r w:rsidR="005301D0">
        <w:rPr>
          <w:rFonts w:ascii="Segoe UI" w:hAnsi="Segoe UI" w:cs="Segoe UI"/>
          <w:bCs/>
          <w:lang w:val="en-US"/>
        </w:rPr>
        <w:t xml:space="preserve"> </w:t>
      </w:r>
      <w:r w:rsidR="00143801">
        <w:rPr>
          <w:rFonts w:ascii="Segoe UI" w:hAnsi="Segoe UI" w:cs="Segoe UI"/>
          <w:bCs/>
          <w:lang w:val="en-US"/>
        </w:rPr>
        <w:t>as well as</w:t>
      </w:r>
      <w:r w:rsidR="005301D0">
        <w:rPr>
          <w:rFonts w:ascii="Segoe UI" w:hAnsi="Segoe UI" w:cs="Segoe UI"/>
          <w:bCs/>
          <w:lang w:val="en-US"/>
        </w:rPr>
        <w:t xml:space="preserve"> perturbations during homeostasis</w:t>
      </w:r>
      <w:r w:rsidR="00866EE7">
        <w:rPr>
          <w:rFonts w:ascii="Segoe UI" w:hAnsi="Segoe UI" w:cs="Segoe UI"/>
          <w:bCs/>
          <w:lang w:val="en-US"/>
        </w:rPr>
        <w:t xml:space="preserve"> that might lead to chronic inflammation</w:t>
      </w:r>
      <w:r w:rsidR="005301D0">
        <w:rPr>
          <w:rFonts w:ascii="Segoe UI" w:hAnsi="Segoe UI" w:cs="Segoe UI"/>
          <w:bCs/>
          <w:lang w:val="en-US"/>
        </w:rPr>
        <w:t xml:space="preserve">. </w:t>
      </w:r>
      <w:commentRangeEnd w:id="39"/>
      <w:r w:rsidR="00866EE7">
        <w:rPr>
          <w:rStyle w:val="Kommentarzeichen"/>
        </w:rPr>
        <w:commentReference w:id="39"/>
      </w:r>
    </w:p>
    <w:p w14:paraId="5070FB96" w14:textId="237F30F6" w:rsidR="002E6F21" w:rsidRPr="007A54D6" w:rsidRDefault="00852576" w:rsidP="002E6F21">
      <w:pPr>
        <w:jc w:val="both"/>
        <w:rPr>
          <w:rFonts w:ascii="Segoe UI" w:hAnsi="Segoe UI" w:cs="Segoe UI"/>
          <w:lang w:val="en-US"/>
        </w:rPr>
      </w:pPr>
      <w:r>
        <w:rPr>
          <w:rFonts w:ascii="Segoe UI" w:hAnsi="Segoe UI" w:cs="Segoe UI"/>
          <w:bCs/>
          <w:lang w:val="en-US"/>
        </w:rPr>
        <w:t>A conserved fibrovascular niche of ILCs in different chronically inflamed human tissues</w:t>
      </w:r>
      <w:r w:rsidRPr="009B617B">
        <w:rPr>
          <w:rFonts w:ascii="Segoe UI" w:hAnsi="Segoe UI" w:cs="Segoe UI"/>
          <w:bCs/>
          <w:lang w:val="en-US"/>
        </w:rPr>
        <w:t xml:space="preserve"> </w:t>
      </w:r>
      <w:r>
        <w:rPr>
          <w:rFonts w:ascii="Segoe UI" w:hAnsi="Segoe UI" w:cs="Segoe UI"/>
          <w:bCs/>
          <w:lang w:val="en-US"/>
        </w:rPr>
        <w:t>has been described by Pascual-Reguant </w:t>
      </w:r>
      <w:r w:rsidR="008F50BD">
        <w:rPr>
          <w:rFonts w:ascii="Segoe UI" w:hAnsi="Segoe UI" w:cs="Segoe UI"/>
          <w:bCs/>
          <w:lang w:val="en-US"/>
        </w:rPr>
        <w:t>et al.</w:t>
      </w:r>
      <w:r w:rsidR="00D9599D">
        <w:rPr>
          <w:rFonts w:ascii="Segoe UI" w:hAnsi="Segoe UI" w:cs="Segoe UI"/>
          <w:bCs/>
          <w:lang w:val="en-US"/>
        </w:rPr>
        <w:t xml:space="preserve"> </w:t>
      </w:r>
      <w:sdt>
        <w:sdtPr>
          <w:rPr>
            <w:rFonts w:ascii="Segoe UI" w:hAnsi="Segoe UI" w:cs="Segoe UI"/>
            <w:bCs/>
            <w:lang w:val="en-US"/>
          </w:rPr>
          <w:alias w:val="To edit, see citavi.com/edit"/>
          <w:tag w:val="CitaviPlaceholder#a82ffdd6-268c-4520-95e9-fc0680b02904"/>
          <w:id w:val="1880364499"/>
          <w:placeholder>
            <w:docPart w:val="DefaultPlaceholder_-1854013440"/>
          </w:placeholder>
        </w:sdtPr>
        <w:sdtContent>
          <w:r w:rsidR="00D9599D">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ZDE1MTRhLWYzODAtNGUzYS1hMzBhLTQ3MzA0MTkyMDY1MC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2E4MmZmZGQ2LTI2OGMtNDUyMC05NWU5LWZjMDY4MGIwMjkwNCIsIlRleHQiOiIoMjgpIiwiV0FJVmVyc2lvbiI6IjYuMTcuMC4wIn0=}</w:instrText>
          </w:r>
          <w:r w:rsidR="00D9599D">
            <w:rPr>
              <w:rFonts w:ascii="Segoe UI" w:hAnsi="Segoe UI" w:cs="Segoe UI"/>
              <w:bCs/>
              <w:lang w:val="en-US"/>
            </w:rPr>
            <w:fldChar w:fldCharType="separate"/>
          </w:r>
          <w:r w:rsidR="0087553E">
            <w:rPr>
              <w:rFonts w:ascii="Segoe UI" w:hAnsi="Segoe UI" w:cs="Segoe UI"/>
              <w:bCs/>
              <w:lang w:val="en-US"/>
            </w:rPr>
            <w:t>(28)</w:t>
          </w:r>
          <w:r w:rsidR="00D9599D">
            <w:rPr>
              <w:rFonts w:ascii="Segoe UI" w:hAnsi="Segoe UI" w:cs="Segoe UI"/>
              <w:bCs/>
              <w:lang w:val="en-US"/>
            </w:rPr>
            <w:fldChar w:fldCharType="end"/>
          </w:r>
        </w:sdtContent>
      </w:sdt>
      <w:r>
        <w:rPr>
          <w:rFonts w:ascii="Segoe UI" w:hAnsi="Segoe UI" w:cs="Segoe UI"/>
          <w:bCs/>
          <w:lang w:val="en-US"/>
        </w:rPr>
        <w:t xml:space="preserve">. We acquired data of murine lung and SI from the same mice in order </w:t>
      </w:r>
      <w:r w:rsidR="00872E44">
        <w:rPr>
          <w:rFonts w:ascii="Segoe UI" w:hAnsi="Segoe UI" w:cs="Segoe UI"/>
          <w:bCs/>
          <w:lang w:val="en-US"/>
        </w:rPr>
        <w:t xml:space="preserve">to </w:t>
      </w:r>
      <w:r>
        <w:rPr>
          <w:rFonts w:ascii="Segoe UI" w:hAnsi="Segoe UI" w:cs="Segoe UI"/>
          <w:bCs/>
          <w:lang w:val="en-US"/>
        </w:rPr>
        <w:t>investigate conserved or tissue-specific spatial and phenotypical patterns of ILCs. While analysis of the cell types and ILC subtypes worked well on the lung data, in</w:t>
      </w:r>
      <w:r w:rsidRPr="00096AC6">
        <w:rPr>
          <w:rFonts w:ascii="Segoe UI" w:hAnsi="Segoe UI" w:cs="Segoe UI"/>
          <w:bCs/>
          <w:lang w:val="en-US"/>
        </w:rPr>
        <w:t xml:space="preserve"> general, data analysis was more challenging in the SI tissue</w:t>
      </w:r>
      <w:r>
        <w:rPr>
          <w:rFonts w:ascii="Segoe UI" w:hAnsi="Segoe UI" w:cs="Segoe UI"/>
          <w:bCs/>
          <w:lang w:val="en-US"/>
        </w:rPr>
        <w:t xml:space="preserve"> and required additional steps, for instance, </w:t>
      </w:r>
      <w:r w:rsidRPr="00096AC6">
        <w:rPr>
          <w:rFonts w:ascii="Segoe UI" w:hAnsi="Segoe UI" w:cs="Segoe UI"/>
          <w:bCs/>
          <w:lang w:val="en-US"/>
        </w:rPr>
        <w:t xml:space="preserve">to separate ILC subtypes and T cell subtypes. </w:t>
      </w:r>
      <w:r>
        <w:rPr>
          <w:rFonts w:ascii="Segoe UI" w:hAnsi="Segoe UI" w:cs="Segoe UI"/>
          <w:bCs/>
          <w:lang w:val="en-US"/>
        </w:rPr>
        <w:t>This was most likely because of the m</w:t>
      </w:r>
      <w:r w:rsidRPr="00096AC6">
        <w:rPr>
          <w:rFonts w:ascii="Segoe UI" w:hAnsi="Segoe UI" w:cs="Segoe UI"/>
          <w:bCs/>
          <w:lang w:val="en-US"/>
        </w:rPr>
        <w:t xml:space="preserve">ore severe </w:t>
      </w:r>
      <w:r>
        <w:rPr>
          <w:rFonts w:ascii="Segoe UI" w:hAnsi="Segoe UI" w:cs="Segoe UI"/>
          <w:bCs/>
          <w:lang w:val="en-US"/>
        </w:rPr>
        <w:t xml:space="preserve">tissue </w:t>
      </w:r>
      <w:r w:rsidRPr="00096AC6">
        <w:rPr>
          <w:rFonts w:ascii="Segoe UI" w:hAnsi="Segoe UI" w:cs="Segoe UI"/>
          <w:bCs/>
          <w:lang w:val="en-US"/>
        </w:rPr>
        <w:t xml:space="preserve">destruction </w:t>
      </w:r>
      <w:r w:rsidR="00C339F8">
        <w:rPr>
          <w:rFonts w:ascii="Segoe UI" w:hAnsi="Segoe UI" w:cs="Segoe UI"/>
          <w:bCs/>
          <w:lang w:val="en-US"/>
        </w:rPr>
        <w:t>that has been described</w:t>
      </w:r>
      <w:r w:rsidR="00872E44">
        <w:rPr>
          <w:rFonts w:ascii="Segoe UI" w:hAnsi="Segoe UI" w:cs="Segoe UI"/>
          <w:bCs/>
          <w:lang w:val="en-US"/>
        </w:rPr>
        <w:t xml:space="preserve"> in the intestines</w:t>
      </w:r>
      <w:r w:rsidR="00C339F8">
        <w:rPr>
          <w:rFonts w:ascii="Segoe UI" w:hAnsi="Segoe UI" w:cs="Segoe UI"/>
          <w:bCs/>
          <w:lang w:val="en-US"/>
        </w:rPr>
        <w:t xml:space="preserve"> for </w:t>
      </w:r>
      <w:proofErr w:type="spellStart"/>
      <w:r w:rsidR="00872E44" w:rsidRPr="00872E44">
        <w:rPr>
          <w:rFonts w:ascii="Segoe UI" w:hAnsi="Segoe UI" w:cs="Segoe UI"/>
          <w:bCs/>
          <w:i/>
          <w:lang w:val="en-US"/>
        </w:rPr>
        <w:t>i.p.</w:t>
      </w:r>
      <w:proofErr w:type="spellEnd"/>
      <w:r w:rsidR="00872E44">
        <w:rPr>
          <w:rFonts w:ascii="Segoe UI" w:hAnsi="Segoe UI" w:cs="Segoe UI"/>
          <w:bCs/>
          <w:lang w:val="en-US"/>
        </w:rPr>
        <w:t xml:space="preserve">-application of </w:t>
      </w:r>
      <w:r>
        <w:rPr>
          <w:rFonts w:ascii="Segoe UI" w:hAnsi="Segoe UI" w:cs="Segoe UI"/>
          <w:bCs/>
          <w:lang w:val="en-US"/>
        </w:rPr>
        <w:t>IL-33</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fdcb41d5-717a-4360-9cf0-4569bda21f22"/>
          <w:id w:val="-1919554589"/>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YWNmM2M2LTcxNWItNDhlNy1hNTZlLWY5ZTAxNGY2OTNlZiIsIlJhbmdlTGVuZ3RoIjozLCJSZWZlcmVuY2VJZCI6IjI5YjVlNTMxLTY1NGYtNDdjMi1iOGMwLWYxNWQ1YWY3OTR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hpIiwiTGFzdE5hbWUiOiJOZ28gVGhpIFBodW9uZyIsIlByb3RlY3RlZCI6ZmFsc2UsIlNleCI6MCwiQ3JlYXRlZEJ5IjoiX05pZUhhdSIsIkNyZWF0ZWRPbiI6IjIwMjMtMTEtMTFUMTM6NDA6MjYiLCJNb2RpZmllZEJ5IjoiX05pZUhhdSIsIklkIjoiMGYyYjg1ODUtMzM1NS00NDAzLWE5MjItZmM5N2FjN2UxZGU4IiwiTW9kaWZpZWRPbiI6IjIwMjMtMTEtMTFUMTM6NDA6MjYiLCJQcm9qZWN0Ijp7IiRpZCI6IjgiLCIkdHlwZSI6IlN3aXNzQWNhZGVtaWMuQ2l0YXZpLlByb2plY3QsIFN3aXNzQWNhZGVtaWMuQ2l0YXZpIn19LHsiJGlkIjoiOS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T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xMS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Ey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xMy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xNC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MTU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MTY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yN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yOCIsIiR0eXBlIjoiU3dpc3NBY2FkZW1pYy5DaXRhdmkuQ2l0YXRpb25zLldvcmRQbGFjZWhvbGRlckVudHJ5LCBTd2lzc0FjYWRlbWljLkNpdGF2aSIsIklkIjoiZGM4YjVmNTQtMWI1ZS00MjUzLWIxYjUtNjY4NWE2MTIxNjkwIiwiUmFuZ2VTdGFydCI6MywiUmFuZ2VMZW5ndGgiOjUsIlJlZmVyZW5jZUlkIjoiMTMwNzEzODItOTYzOC00MDFhLTkwNTUtYTAyMjhhNzJkMzg5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NDQ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Db3ZlclBhdGgiOnsiJGlkIjoiNDUiLCIkdHlwZSI6IlN3aXNzQWNhZGVtaWMuQ2l0YXZpLkxpbmtlZFJlc291cmNlLCBTd2lzc0FjYWRlbWljLkNpdGF2aSIsIkxpbmtlZFJlc291cmNlVHlwZSI6MSwiVXJpU3RyaW5nIjoiTmVpbGwsIFdvbmcgZXQgYWwgMjAxMCAtIE51b2N5dGVzIHJlcHJlc2VudCBhIG5ldyBpbm5hd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y8wMy8yMDEwIiwiRG9pIjoiMTAuMTAzOC9uYXR1cmUwODkwMC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yODYyMTY1IiwiVXJpU3RyaW5nIjoiaHR0cHM6Ly93d3cubmNiaS5ubG0ubmloLmdvdi9wbWMvYXJ0aWNsZXMvUE1DMjg2MjE2NS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yMFQwOTo1MjozOSIsIk1vZGlmaWVkQnkiOiJfTmllSGF1IiwiSWQiOiIwMDZkYzYwMC0yZDc2LTQ3OGEtYWQzMS1jNzk3ZjYyOTkyY2YiLCJNb2RpZmllZE9uIjoiMjAyMy0xMS0yMFQwOTo1MjozOS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IwMjAwNTE4IiwiVXJpU3RyaW5nIjoiaHR0cDovL3d3dy5uY2JpLm5sbS5uaWguZ292L3B1Ym1lZC8yMDIwMDUxOC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yMFQwOTo1MjozOSIsIk1vZGlmaWVkQnkiOiJfTmllSGF1IiwiSWQiOiI2MzU1Y2ZlYy1jMTllLTRiNGMtYWViYS03NDA4MTYzNmY5YzgiLCJNb2RpZmllZE9uIjoiMjAyMy0xMS0yMFQwOTo1MjozOS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EwMzgvbmF0dXJlMDg5MDAiLCJVcmlTdHJpbmciOiJodHRwczovL2RvaS5vcmcvMTAuMTAzOC9uYXR1cmUwODkwM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(44, 43)</w:t>
          </w:r>
          <w:r w:rsidR="0030167C">
            <w:rPr>
              <w:rFonts w:ascii="Segoe UI" w:hAnsi="Segoe UI" w:cs="Segoe UI"/>
              <w:bCs/>
              <w:lang w:val="en-US"/>
            </w:rPr>
            <w:fldChar w:fldCharType="end"/>
          </w:r>
        </w:sdtContent>
      </w:sdt>
      <w:r>
        <w:rPr>
          <w:rFonts w:ascii="Segoe UI" w:hAnsi="Segoe UI" w:cs="Segoe UI"/>
          <w:bCs/>
          <w:lang w:val="en-US"/>
        </w:rPr>
        <w:t xml:space="preserve">. </w:t>
      </w:r>
      <w:r w:rsidR="006B18C6">
        <w:rPr>
          <w:rFonts w:ascii="Segoe UI" w:hAnsi="Segoe UI" w:cs="Segoe UI"/>
          <w:bCs/>
          <w:lang w:val="en-US"/>
        </w:rPr>
        <w:t xml:space="preserve">This might also explain that the co-enrichment analysis showed lower enrichment </w:t>
      </w:r>
      <w:r w:rsidR="006B18C6">
        <w:rPr>
          <w:rFonts w:ascii="Segoe UI" w:hAnsi="Segoe UI" w:cs="Segoe UI"/>
          <w:bCs/>
          <w:lang w:val="en-US"/>
        </w:rPr>
        <w:lastRenderedPageBreak/>
        <w:t>scores compared to the lung, e.g. for ILC2s and myeloid cells.</w:t>
      </w:r>
      <w:r w:rsidR="004902C4">
        <w:rPr>
          <w:rFonts w:ascii="Segoe UI" w:hAnsi="Segoe UI" w:cs="Segoe UI"/>
          <w:bCs/>
          <w:lang w:val="en-US"/>
        </w:rPr>
        <w:t xml:space="preserve"> </w:t>
      </w:r>
      <w:r w:rsidR="006B18C6">
        <w:rPr>
          <w:rFonts w:ascii="Segoe UI" w:hAnsi="Segoe UI" w:cs="Segoe UI"/>
          <w:bCs/>
          <w:lang w:val="en-US"/>
        </w:rPr>
        <w:t xml:space="preserve"> </w:t>
      </w:r>
      <w:commentRangeStart w:id="40"/>
      <w:r w:rsidR="004902C4">
        <w:rPr>
          <w:rFonts w:ascii="Segoe UI" w:hAnsi="Segoe UI" w:cs="Segoe UI"/>
          <w:bCs/>
          <w:lang w:val="en-US"/>
        </w:rPr>
        <w:t xml:space="preserve">ILC2s </w:t>
      </w:r>
      <w:r w:rsidR="004817A9">
        <w:rPr>
          <w:rFonts w:ascii="Segoe UI" w:hAnsi="Segoe UI" w:cs="Segoe UI"/>
          <w:bCs/>
          <w:lang w:val="en-US"/>
        </w:rPr>
        <w:t>Dahlgren </w:t>
      </w:r>
      <w:r w:rsidR="008F50BD">
        <w:rPr>
          <w:rFonts w:ascii="Segoe UI" w:hAnsi="Segoe UI" w:cs="Segoe UI"/>
          <w:bCs/>
          <w:lang w:val="en-US"/>
        </w:rPr>
        <w:t>et al.</w:t>
      </w:r>
      <w:r w:rsidR="004817A9">
        <w:rPr>
          <w:rFonts w:ascii="Segoe UI" w:hAnsi="Segoe UI" w:cs="Segoe UI"/>
          <w:bCs/>
          <w:lang w:val="en-US"/>
        </w:rPr>
        <w:t xml:space="preserve"> describe a perivascular niche of ILC2s in the small intestine where they reside together with IL-33</w:t>
      </w:r>
      <w:r w:rsidR="004817A9" w:rsidRPr="004817A9">
        <w:rPr>
          <w:rFonts w:ascii="Segoe UI" w:hAnsi="Segoe UI" w:cs="Segoe UI"/>
          <w:bCs/>
          <w:vertAlign w:val="superscript"/>
          <w:lang w:val="en-US"/>
        </w:rPr>
        <w:t>+</w:t>
      </w:r>
      <w:r w:rsidR="004817A9">
        <w:rPr>
          <w:rFonts w:ascii="Segoe UI" w:hAnsi="Segoe UI" w:cs="Segoe UI"/>
          <w:bCs/>
          <w:lang w:val="en-US"/>
        </w:rPr>
        <w:t xml:space="preserve"> stromal cells in adventitial cuff structures</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88d786b4-8fb4-4446-8428-26478c4c44d9"/>
          <w:id w:val="1909646868"/>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AzOWE0LTU1ZDEtNGJjOC1iZTkyLTIzY2UwZjFlYTc1O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g4ZDc4NmI0LThmYjQtNDQ0Ni04NDI4LTI2NDc4YzRjNDRkOSIsIlRleHQiOiIoMjk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(29)</w:t>
          </w:r>
          <w:r w:rsidR="0030167C">
            <w:rPr>
              <w:rFonts w:ascii="Segoe UI" w:hAnsi="Segoe UI" w:cs="Segoe UI"/>
              <w:bCs/>
              <w:lang w:val="en-US"/>
            </w:rPr>
            <w:fldChar w:fldCharType="end"/>
          </w:r>
        </w:sdtContent>
      </w:sdt>
      <w:commentRangeEnd w:id="40"/>
      <w:r w:rsidR="004902C4">
        <w:rPr>
          <w:rStyle w:val="Kommentarzeichen"/>
        </w:rPr>
        <w:commentReference w:id="40"/>
      </w:r>
      <w:r w:rsidR="004902C4">
        <w:rPr>
          <w:rFonts w:ascii="Segoe UI" w:hAnsi="Segoe UI" w:cs="Segoe UI"/>
          <w:bCs/>
          <w:lang w:val="en-US"/>
        </w:rPr>
        <w:t xml:space="preserve">. </w:t>
      </w:r>
      <w:r w:rsidR="004817A9">
        <w:rPr>
          <w:rFonts w:ascii="Segoe UI" w:hAnsi="Segoe UI" w:cs="Segoe UI"/>
          <w:bCs/>
          <w:lang w:val="en-US"/>
        </w:rPr>
        <w:t>Although we identified a cluster of fibroblasts that PDPN, Sca1, and visually they localized close to FN</w:t>
      </w:r>
      <w:r w:rsidR="004817A9" w:rsidRPr="004817A9">
        <w:rPr>
          <w:rFonts w:ascii="Segoe UI" w:hAnsi="Segoe UI" w:cs="Segoe UI"/>
          <w:bCs/>
          <w:vertAlign w:val="superscript"/>
          <w:lang w:val="en-US"/>
        </w:rPr>
        <w:t>+</w:t>
      </w:r>
      <w:r w:rsidR="004817A9">
        <w:rPr>
          <w:rFonts w:ascii="Segoe UI" w:hAnsi="Segoe UI" w:cs="Segoe UI"/>
          <w:bCs/>
          <w:lang w:val="en-US"/>
        </w:rPr>
        <w:t xml:space="preserve"> tissue structures, we did not detect a pattern of co-enrichment through the analysis. An additional explanation may be the diversity of subtypes of fibroblasts and stromal cells</w:t>
      </w:r>
      <w:r w:rsidR="00536F80">
        <w:rPr>
          <w:rFonts w:ascii="Segoe UI" w:hAnsi="Segoe UI" w:cs="Segoe UI"/>
          <w:bCs/>
          <w:lang w:val="en-US"/>
        </w:rPr>
        <w:t xml:space="preserve"> </w:t>
      </w:r>
      <w:sdt>
        <w:sdtPr>
          <w:rPr>
            <w:rFonts w:ascii="Segoe UI" w:hAnsi="Segoe UI" w:cs="Segoe UI"/>
            <w:bCs/>
            <w:lang w:val="en-US"/>
          </w:rPr>
          <w:alias w:val="To edit, see citavi.com/edit"/>
          <w:tag w:val="CitaviPlaceholder#db85efd4-4e41-46fc-82c4-d3afbde6c09a"/>
          <w:id w:val="1246150955"/>
          <w:placeholder>
            <w:docPart w:val="DefaultPlaceholder_-1854013440"/>
          </w:placeholder>
        </w:sdtPr>
        <w:sdtContent>
          <w:r w:rsidR="00536F8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dkYzMzLWQ3NjAtNDVhZC1iNjk2LWQyZDhhNzNiNDA1NyIsIlJhbmdlTGVuZ3RoIjozLCJSZWZlcmVuY2VJZCI6IjI5NzFkODJkLWMwODAtNDgxNi04ZGY4LWUyMjRkMDlmZD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NzA4MDgxNyIsIlVyaVN0cmluZyI6Imh0dHA6Ly93d3cubmNiaS5ubG0ubmloLmdvdi9wdWJtZWQvMzcwODA4MT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jE6MDEiLCJNb2RpZmllZEJ5IjoiX05pZUhhdSIsIklkIjoiZmZkM2Y5YmMtMzg2NC00OTI2LTgyYmYtZmNkZThhYmQ2NDA1IiwiTW9kaWZpZWRPbiI6IjIwMjUtMDctMDlUMTM6MjE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GNiLjIwMjMuMDMuMDA3IiwiVXJpU3RyaW5nIjoiaHR0cHM6Ly9kb2kub3JnLzEwLjEwMTYvai50Y2IuMjAyMy4wMy4wMD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zY5MjYzMjkiLCJVcmlTdHJpbmciOiJodHRwOi8vd3d3Lm5jYmkubmxtLm5paC5nb3YvcHVibWVkLzM2OTI2MzI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IxOjAxIiwiTW9kaWZpZWRCeSI6Il9OaWVIYXUiLCJJZCI6IjVjODU2ZThlLWI3ZDktNDlhMy05NTgxLWU4NTZkZWIzZjc5YyIsIk1vZGlmaWVkT24iOiIyMDI1LTA3LTA5VDEzOjIxOjAx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UE1DMTAwMTExMDQiLCJVcmlTdHJpbmciOiJodHRwczovL3d3dy5uY2JpLm5sbS5uaWguZ292L3BtYy9hcnRpY2xlcy9QTUMxMDAxMTEwN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yMTowMSIsIk1vZGlmaWVkQnkiOiJfTmllSGF1IiwiSWQiOiI2MzFkOWQyZi0wMzdjLTQzYTItYmE0Yy03NmQyNDM0M2FmODUiLCJNb2RpZmllZE9uIjoiMjAyNS0wNy0wOVQxMzoyMTowMS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MzODkvZmltbXUuMjAyMy4xMTM3NjU5IiwiVXJpU3RyaW5nIjoiaHR0cHM6Ly9kb2kub3JnLzEwLjMzODkvZmltbXUuMjAyMy4xMTM3NjU5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xOjAxIiwiTW9kaWZpZWRCeSI6Il9OaWVIYXUiLCJJZCI6IjFmNTAwNjQ4LTc5MjYtNDA5NC05Mjg5LTg5ZmYxYjM4ZmIwYSIsIk1vZGlmaWVkT24iOiIyMDI1LTA3LTA5VDEzOjIxOjAxIiwiUHJvamVjdCI6eyIkcmVmIjoiOCJ9fV0sIk9yZ2FuaXphdGlvbnMiOltdLCJPdGhlcnNJbnZvbHZlZCI6W10sIlBhZ2VSYW5nZSI6IjxzcD5cclxuICA8bj4xMTM3NjU5PC9uPlxyXG4gIDxpbj50cnVlPC9pbj5cclxuICA8b3M+MTEzNzY1OTwvb3M+XHJcbiAgPHBzPjExMzc2NTk8L3BzPlxyXG48L3NwPlxyXG48b3M+MTEzNzY1OTwvb3M+IiwiUGVyaW9kaWNhbCI6eyIkaWQiOiIzO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}</w:instrText>
          </w:r>
          <w:r w:rsidR="00536F80">
            <w:rPr>
              <w:rFonts w:ascii="Segoe UI" w:hAnsi="Segoe UI" w:cs="Segoe UI"/>
              <w:bCs/>
              <w:lang w:val="en-US"/>
            </w:rPr>
            <w:fldChar w:fldCharType="separate"/>
          </w:r>
          <w:r w:rsidR="0087553E">
            <w:rPr>
              <w:rFonts w:ascii="Segoe UI" w:hAnsi="Segoe UI" w:cs="Segoe UI"/>
              <w:bCs/>
              <w:lang w:val="en-US"/>
            </w:rPr>
            <w:t>(64, 65)</w:t>
          </w:r>
          <w:r w:rsidR="00536F80">
            <w:rPr>
              <w:rFonts w:ascii="Segoe UI" w:hAnsi="Segoe UI" w:cs="Segoe UI"/>
              <w:bCs/>
              <w:lang w:val="en-US"/>
            </w:rPr>
            <w:fldChar w:fldCharType="end"/>
          </w:r>
        </w:sdtContent>
      </w:sdt>
      <w:r w:rsidR="004817A9">
        <w:rPr>
          <w:rFonts w:ascii="Segoe UI" w:hAnsi="Segoe UI" w:cs="Segoe UI"/>
          <w:bCs/>
          <w:lang w:val="en-US"/>
        </w:rPr>
        <w:t xml:space="preserve"> that may not be resolved by the used marker panel. </w:t>
      </w:r>
      <w:r w:rsidR="002E6F21">
        <w:rPr>
          <w:rFonts w:ascii="Segoe UI" w:hAnsi="Segoe UI" w:cs="Segoe UI"/>
          <w:bCs/>
          <w:lang w:val="en-US"/>
        </w:rPr>
        <w:t xml:space="preserve">It has been shown that </w:t>
      </w:r>
      <w:r w:rsidR="002E6F21" w:rsidRPr="007A54D6">
        <w:rPr>
          <w:rFonts w:ascii="Segoe UI" w:hAnsi="Segoe UI" w:cs="Segoe UI"/>
          <w:lang w:val="en-US"/>
        </w:rPr>
        <w:t xml:space="preserve">IL-33-activated ILC2s </w:t>
      </w:r>
      <w:r w:rsidR="003C7190">
        <w:rPr>
          <w:rFonts w:ascii="Segoe UI" w:hAnsi="Segoe UI" w:cs="Segoe UI"/>
          <w:lang w:val="en-US"/>
        </w:rPr>
        <w:t>induce</w:t>
      </w:r>
      <w:r w:rsidR="003C7190" w:rsidRPr="007A54D6">
        <w:rPr>
          <w:rFonts w:ascii="Segoe UI" w:hAnsi="Segoe UI" w:cs="Segoe UI"/>
          <w:lang w:val="en-US"/>
        </w:rPr>
        <w:t xml:space="preserve"> </w:t>
      </w:r>
      <w:r w:rsidR="002E6F21" w:rsidRPr="007A54D6">
        <w:rPr>
          <w:rFonts w:ascii="Segoe UI" w:hAnsi="Segoe UI" w:cs="Segoe UI"/>
          <w:lang w:val="en-US"/>
        </w:rPr>
        <w:t>collagen production from fibroblasts</w:t>
      </w:r>
      <w:r w:rsidR="00536F80">
        <w:rPr>
          <w:rFonts w:ascii="Segoe UI" w:hAnsi="Segoe UI" w:cs="Segoe UI"/>
          <w:lang w:val="en-US"/>
        </w:rPr>
        <w:t xml:space="preserve"> </w:t>
      </w:r>
      <w:sdt>
        <w:sdtPr>
          <w:rPr>
            <w:rFonts w:ascii="Segoe UI" w:hAnsi="Segoe UI" w:cs="Segoe UI"/>
            <w:lang w:val="en-US"/>
          </w:rPr>
          <w:alias w:val="To edit, see citavi.com/edit"/>
          <w:tag w:val="CitaviPlaceholder#535ecfef-5e7f-4c2b-a424-4b13f335c37e"/>
          <w:id w:val="-1840996187"/>
          <w:placeholder>
            <w:docPart w:val="DefaultPlaceholder_-1854013440"/>
          </w:placeholder>
        </w:sdtPr>
        <w:sdtContent>
          <w:r w:rsidR="00536F80">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WNjNTYyLTk0NWUtNGVhZi04YTk3LTQyOTk5NGViZDZlOCIsIlJhbmdlTGVuZ3RoIjo0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1dLCJGb3JtYXR0ZWRUZXh0Ijp7IiRpZCI6IjM5IiwiQ291bnQiOjEsIlRleHRVbml0cyI6W3siJGlkIjoiNDAiLCJGb250U3R5bGUiOnsiJGlkIjoiNDEiLCJOZXV0cmFsIjp0cnVlfSwiUmVhZGluZ09yZGVyIjoxLCJUZXh0IjoiKDU1KSJ9XX0sIlRhZyI6IkNpdGF2aVBsYWNlaG9sZGVyIzUzNWVjZmVmLTVlN2YtNGMyYi1hNDI0LTRiMTNmMzM1YzM3ZSIsIlRleHQiOiIoNTUpIiwiV0FJVmVyc2lvbiI6IjYuMTcuMC4wIn0=}</w:instrText>
          </w:r>
          <w:r w:rsidR="00536F80">
            <w:rPr>
              <w:rFonts w:ascii="Segoe UI" w:hAnsi="Segoe UI" w:cs="Segoe UI"/>
              <w:lang w:val="en-US"/>
            </w:rPr>
            <w:fldChar w:fldCharType="separate"/>
          </w:r>
          <w:r w:rsidR="0087553E">
            <w:rPr>
              <w:rFonts w:ascii="Segoe UI" w:hAnsi="Segoe UI" w:cs="Segoe UI"/>
              <w:lang w:val="en-US"/>
            </w:rPr>
            <w:t>(55)</w:t>
          </w:r>
          <w:r w:rsidR="00536F80">
            <w:rPr>
              <w:rFonts w:ascii="Segoe UI" w:hAnsi="Segoe UI" w:cs="Segoe UI"/>
              <w:lang w:val="en-US"/>
            </w:rPr>
            <w:fldChar w:fldCharType="end"/>
          </w:r>
        </w:sdtContent>
      </w:sdt>
      <w:r w:rsidR="002E6F21">
        <w:rPr>
          <w:rFonts w:ascii="Segoe UI" w:hAnsi="Segoe UI" w:cs="Segoe UI"/>
          <w:lang w:val="en-US"/>
        </w:rPr>
        <w:t xml:space="preserve">, so additional investigations with spatial technologies with </w:t>
      </w:r>
      <w:r w:rsidR="003C7190">
        <w:rPr>
          <w:rFonts w:ascii="Segoe UI" w:hAnsi="Segoe UI" w:cs="Segoe UI"/>
          <w:lang w:val="en-US"/>
        </w:rPr>
        <w:t xml:space="preserve">a </w:t>
      </w:r>
      <w:r w:rsidR="002E6F21">
        <w:rPr>
          <w:rFonts w:ascii="Segoe UI" w:hAnsi="Segoe UI" w:cs="Segoe UI"/>
          <w:lang w:val="en-US"/>
        </w:rPr>
        <w:t xml:space="preserve">panel </w:t>
      </w:r>
      <w:r w:rsidR="003C7190">
        <w:rPr>
          <w:rFonts w:ascii="Segoe UI" w:hAnsi="Segoe UI" w:cs="Segoe UI"/>
          <w:lang w:val="en-US"/>
        </w:rPr>
        <w:t xml:space="preserve">focusing on an ILCs and fibroblasts </w:t>
      </w:r>
      <w:r w:rsidR="002E6F21">
        <w:rPr>
          <w:rFonts w:ascii="Segoe UI" w:hAnsi="Segoe UI" w:cs="Segoe UI"/>
          <w:lang w:val="en-US"/>
        </w:rPr>
        <w:t xml:space="preserve">would be interesting. </w:t>
      </w:r>
    </w:p>
    <w:p w14:paraId="28C804AA" w14:textId="58D86946" w:rsidR="001578E8" w:rsidRPr="008F50BD" w:rsidRDefault="004B5ED0" w:rsidP="0036111A">
      <w:pPr>
        <w:jc w:val="both"/>
        <w:rPr>
          <w:lang w:val="en-US"/>
        </w:rPr>
      </w:pPr>
      <w:commentRangeStart w:id="41"/>
      <w:commentRangeStart w:id="42"/>
      <w:r w:rsidRPr="00780B75">
        <w:rPr>
          <w:rFonts w:ascii="Segoe UI" w:hAnsi="Segoe UI" w:cs="Segoe UI"/>
          <w:bCs/>
          <w:lang w:val="en-US"/>
        </w:rPr>
        <w:t xml:space="preserve">We were </w:t>
      </w:r>
      <w:commentRangeEnd w:id="41"/>
      <w:r w:rsidR="003C7190">
        <w:rPr>
          <w:rStyle w:val="Kommentarzeichen"/>
        </w:rPr>
        <w:commentReference w:id="41"/>
      </w:r>
      <w:commentRangeEnd w:id="42"/>
      <w:r w:rsidR="00173D77">
        <w:rPr>
          <w:rStyle w:val="Kommentarzeichen"/>
        </w:rPr>
        <w:commentReference w:id="42"/>
      </w:r>
      <w:r w:rsidRPr="00780B75">
        <w:rPr>
          <w:rFonts w:ascii="Segoe UI" w:hAnsi="Segoe UI" w:cs="Segoe UI"/>
          <w:bCs/>
          <w:lang w:val="en-US"/>
        </w:rPr>
        <w:t>able to resolve two clusters of ILC subtypes</w:t>
      </w:r>
      <w:r w:rsidR="006B18C6" w:rsidRPr="00780B75">
        <w:rPr>
          <w:rFonts w:ascii="Segoe UI" w:hAnsi="Segoe UI" w:cs="Segoe UI"/>
          <w:bCs/>
          <w:lang w:val="en-US"/>
        </w:rPr>
        <w:t xml:space="preserve"> in the SI data</w:t>
      </w:r>
      <w:r w:rsidRPr="00780B75">
        <w:rPr>
          <w:rFonts w:ascii="Segoe UI" w:hAnsi="Segoe UI" w:cs="Segoe UI"/>
          <w:bCs/>
          <w:lang w:val="en-US"/>
        </w:rPr>
        <w:t>. The mixed cluster of NK cells/ILC1s/ILC3s could probably not be separated into NK cells, ILC1s and ILC3s due to the exclusion of TBET from the analysis panel, which represents the signature transcription factor of ILC1s. Additionally, NK cells, ILC1s, and ILC3s share a lot of markers, such as NKp46</w:t>
      </w:r>
      <w:r w:rsidR="007C41B0">
        <w:rPr>
          <w:rFonts w:ascii="Segoe UI" w:hAnsi="Segoe UI" w:cs="Segoe UI"/>
          <w:bCs/>
          <w:lang w:val="en-US"/>
        </w:rPr>
        <w:t xml:space="preserve"> </w:t>
      </w:r>
      <w:sdt>
        <w:sdtPr>
          <w:rPr>
            <w:rFonts w:ascii="Segoe UI" w:hAnsi="Segoe UI" w:cs="Segoe UI"/>
            <w:bCs/>
            <w:lang w:val="en-US"/>
          </w:rPr>
          <w:alias w:val="To edit, see citavi.com/edit"/>
          <w:tag w:val="CitaviPlaceholder#4d3c558c-4b3f-43ad-9e47-d52b5decdc63"/>
          <w:id w:val="1445115208"/>
          <w:placeholder>
            <w:docPart w:val="DefaultPlaceholder_-1854013440"/>
          </w:placeholder>
        </w:sdtPr>
        <w:sdtContent>
          <w:r w:rsidR="007C41B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ODgxZDkyLTEzNjUtNDg0YS1iNWFiLWQzOTQzNDQ4OWZlZSIsIlJhbmdlTGVuZ3RoIjo0LCJSZWZlcmVuY2VJZCI6IjFjMGE5Zjg3LTYxN2YtNGZmNC1hNmQ5LTRlMGEyNjYwZWVi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S8yMDA4IiwiRG9pIjoiMTAuMTAzOC9uaS4xNjgx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mkuMTY4MSIsIlVyaVN0cmluZyI6Imh0dHBzOi8vZG9pLm9yZy8xMC4xMDM4L25pLjE2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Q6MDM6NDUiLCJNb2RpZmllZEJ5IjoiX05pZUhhdSIsIklkIjoiNTlmNTFlYTktNTExNC00OTViLTg1MWQtNGQzNDU5OGNhZThkIiwiTW9kaWZpZWRPbiI6IjIwMjQtMDMtMjNUMTQ6MDM6NDU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OTAyOTkwNCIsIlVyaVN0cmluZyI6Imh0dHA6Ly93d3cubmNiaS5ubG0ubmloLmdvdi9wdWJtZWQvMTkwMjk5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Y2KSJ9XX0sIlRhZyI6IkNpdGF2aVBsYWNlaG9sZGVyIzRkM2M1NThjLTRiM2YtNDNhZC05ZTQ3LWQ1MmI1ZGVjZGM2MyIsIlRleHQiOiIoNjYpIiwiV0FJVmVyc2lvbiI6IjYuMTcuMC4wIn0=}</w:instrText>
          </w:r>
          <w:r w:rsidR="007C41B0">
            <w:rPr>
              <w:rFonts w:ascii="Segoe UI" w:hAnsi="Segoe UI" w:cs="Segoe UI"/>
              <w:bCs/>
              <w:lang w:val="en-US"/>
            </w:rPr>
            <w:fldChar w:fldCharType="separate"/>
          </w:r>
          <w:r w:rsidR="0087553E">
            <w:rPr>
              <w:rFonts w:ascii="Segoe UI" w:hAnsi="Segoe UI" w:cs="Segoe UI"/>
              <w:bCs/>
              <w:lang w:val="en-US"/>
            </w:rPr>
            <w:t>(66)</w:t>
          </w:r>
          <w:r w:rsidR="007C41B0">
            <w:rPr>
              <w:rFonts w:ascii="Segoe UI" w:hAnsi="Segoe UI" w:cs="Segoe UI"/>
              <w:bCs/>
              <w:lang w:val="en-US"/>
            </w:rPr>
            <w:fldChar w:fldCharType="end"/>
          </w:r>
        </w:sdtContent>
      </w:sdt>
      <w:r w:rsidRPr="00780B75">
        <w:rPr>
          <w:rFonts w:ascii="Segoe UI" w:hAnsi="Segoe UI" w:cs="Segoe UI"/>
          <w:bCs/>
          <w:lang w:val="en-US"/>
        </w:rPr>
        <w:t xml:space="preserve"> and have overlapping marker profiles</w:t>
      </w:r>
      <w:r w:rsidR="00A55A98" w:rsidRPr="00780B75">
        <w:rPr>
          <w:rFonts w:ascii="Segoe UI" w:hAnsi="Segoe UI" w:cs="Segoe UI"/>
          <w:bCs/>
          <w:lang w:val="en-US"/>
        </w:rPr>
        <w:t xml:space="preserve"> that are highly depend</w:t>
      </w:r>
      <w:r w:rsidR="001578E8" w:rsidRPr="00780B75">
        <w:rPr>
          <w:rFonts w:ascii="Segoe UI" w:hAnsi="Segoe UI" w:cs="Segoe UI"/>
          <w:bCs/>
          <w:lang w:val="en-US"/>
        </w:rPr>
        <w:t>ing</w:t>
      </w:r>
      <w:r w:rsidR="00A55A98" w:rsidRPr="00780B75">
        <w:rPr>
          <w:rFonts w:ascii="Segoe UI" w:hAnsi="Segoe UI" w:cs="Segoe UI"/>
          <w:bCs/>
          <w:lang w:val="en-US"/>
        </w:rPr>
        <w:t xml:space="preserve"> on tissue, organ and environmental factors</w:t>
      </w:r>
      <w:r w:rsidR="00C573CE" w:rsidRPr="00780B75">
        <w:rPr>
          <w:rFonts w:ascii="Segoe UI" w:hAnsi="Segoe UI" w:cs="Segoe UI"/>
          <w:bCs/>
          <w:lang w:val="en-US"/>
        </w:rPr>
        <w:t xml:space="preserve"> </w:t>
      </w:r>
      <w:sdt>
        <w:sdtPr>
          <w:rPr>
            <w:rFonts w:ascii="Segoe UI" w:hAnsi="Segoe UI" w:cs="Segoe UI"/>
            <w:bCs/>
            <w:lang w:val="en-US"/>
          </w:rPr>
          <w:alias w:val="To edit, see citavi.com/edit"/>
          <w:tag w:val="CitaviPlaceholder#edb01ce9-184f-4de8-8c7f-573fb001d272"/>
          <w:id w:val="-20186497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mIwZmQ4LTY5MDQtNDBlYS04MDY5LTIzNDcwZjM2YTcyZSIsIlJhbmdlTGVuZ3RoIjozLCJSZWZlcmVuY2VJZCI6ImNlMGEzZTVjLTk1Y2ItNDcxYy1hMzQ5LTU5ZmIyNDIwNTgx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xN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1dLCJDaXRhdGlvbktleVVwZGF0ZVR5cGUiOjAsIkNvbGxhYm9yYXRvcnMiOltdLCJDb3ZlclBhdGgiOnsiJGlkIjoiMTYiLCIkdHlwZSI6IlN3aXNzQWNhZGVtaWMuQ2l0YXZpLkxpbmtlZFJlc291cmNlLCBTd2lzc0FjYWRlbWljLkNpdGF2aSIsIkxpbmtlZFJlc291cmNlVHlwZSI6MSwiVXJpU3RyaW5nIjoiUm9iaW5ldHRlLCBGdWNocyBldCBhbCAyMDE1IC0gVHJhbnNjcmlwdGlvbmFsIHByb2dyYW1zIGRlZmluZSBtb2xlY3VsYXIgY2hhcmFjdGVyaXN0aWNz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EvMjAxNSIsIkRvaSI6IjEwLjEwMzgvbmkuMzA5N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yNTYyMTgyNSIsIlVyaVN0cmluZyI6Imh0dHA6Ly93d3cubmNiaS5ubG0ubmloLmdvdi9wdWJtZWQvMjU2MjE4MjU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Dk6MjE6NTUiLCJNb2RpZmllZEJ5IjoiX05pZUhhdSIsIklkIjoiZmZiNjk4ODctYThmOS00OWFiLTgwOTAtYTBkOThhMDA1MWJjIiwiTW9kaWZpZWRPbiI6IjIwMjQtMDItMjFUMDk6MjE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M4L25pLjMwOTQiLCJVcmlTdHJpbmciOiJodHRwczovL2RvaS5vcmcvMTAuMTAzOC9uaS4z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A5OjIxOjU1IiwiTW9kaWZpZWRCeSI6Il9OaWVIYXUiLCJJZCI6IjFkOGI4MWEzLTk3N2MtNGU3Zi05ZGMxLThmNGJiZmNjODY4MCIsIk1vZGlmaWVkT24iOiIyMDI0LTAyLTIxVDA5OjIxOjU1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UE1DNDM3MjE0MyIsIlVyaVN0cmluZyI6Imh0dHBzOi8vd3d3Lm5jYmkubmxtLm5paC5nb3YvcG1jL2FydGljbGVzL1BNQzQzNzIxNDM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(67, 68)</w:t>
          </w:r>
          <w:r w:rsidR="0089308F">
            <w:rPr>
              <w:rFonts w:ascii="Segoe UI" w:hAnsi="Segoe UI" w:cs="Segoe UI"/>
              <w:bCs/>
              <w:lang w:val="en-US"/>
            </w:rPr>
            <w:fldChar w:fldCharType="end"/>
          </w:r>
        </w:sdtContent>
      </w:sdt>
      <w:r w:rsidRPr="00780B75">
        <w:rPr>
          <w:rFonts w:ascii="Segoe UI" w:hAnsi="Segoe UI" w:cs="Segoe UI"/>
          <w:bCs/>
          <w:lang w:val="en-US"/>
        </w:rPr>
        <w:t xml:space="preserve">. </w:t>
      </w:r>
      <w:r w:rsidR="008312E7" w:rsidRPr="00780B75">
        <w:rPr>
          <w:rFonts w:ascii="Segoe UI" w:hAnsi="Segoe UI" w:cs="Segoe UI"/>
          <w:bCs/>
          <w:lang w:val="en-US"/>
        </w:rPr>
        <w:t xml:space="preserve">Furthermore, ILCs are known for their high degree of plasticity, </w:t>
      </w:r>
      <w:r w:rsidR="0005327E" w:rsidRPr="00780B75">
        <w:rPr>
          <w:rFonts w:ascii="Segoe UI" w:hAnsi="Segoe UI" w:cs="Segoe UI"/>
          <w:bCs/>
          <w:lang w:val="en-US"/>
        </w:rPr>
        <w:t xml:space="preserve">with various examples of ILC1-to-ILC3 conversion and vice versa in various organs and in </w:t>
      </w:r>
      <w:r w:rsidR="003C7190">
        <w:rPr>
          <w:rFonts w:ascii="Segoe UI" w:hAnsi="Segoe UI" w:cs="Segoe UI"/>
          <w:bCs/>
          <w:lang w:val="en-US"/>
        </w:rPr>
        <w:t xml:space="preserve">the </w:t>
      </w:r>
      <w:r w:rsidR="0005327E" w:rsidRPr="00780B75">
        <w:rPr>
          <w:rFonts w:ascii="Segoe UI" w:hAnsi="Segoe UI" w:cs="Segoe UI"/>
          <w:bCs/>
          <w:lang w:val="en-US"/>
        </w:rPr>
        <w:t>context</w:t>
      </w:r>
      <w:r w:rsidR="003C7190">
        <w:rPr>
          <w:rFonts w:ascii="Segoe UI" w:hAnsi="Segoe UI" w:cs="Segoe UI"/>
          <w:bCs/>
          <w:lang w:val="en-US"/>
        </w:rPr>
        <w:t xml:space="preserve"> of inflammation</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fc8c6874-9c20-4545-a414-07a2ca19d2c5"/>
          <w:id w:val="-177000506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djZDY5LTZmN2UtNDgzOC05YTNiLTJhMWU2YjIxMmY2NyIsIlJhbmdlTGVuZ3RoIjozLCJSZWZlcmVuY2VJZCI6IjY2OTg0ZTgzLTU1YzMtNGQwZi05ZjI0LTU1ZTNmODFkNjA3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RGllZmVuYmFjaCIsIlByb3RlY3RlZCI6ZmFsc2UsIlNleCI6MCwiQ3JlYXRlZEJ5IjoiX05pZUhhdSIsIkNyZWF0ZWRPbiI6IjIwMjMtMTItMTVUMTM6NTc6MzQiLCJNb2RpZmllZEJ5IjoiX05pZUhhdSIsIklkIjoiZWUwZWQxZGYtMDVjNy00YzE2LThkZjAtMDEyYzIxYmE1NGY0IiwiTW9kaWZpZWRPbiI6IjIwMjMtMTItMTVUMTM6NTc6MzQiLCJQcm9qZWN0Ijp7IiRpZCI6IjgiLCIkdHlwZSI6IlN3aXNzQWNhZGVtaWMuQ2l0YXZpLlByb2plY3QsIFN3aXNzQWNhZGVtaWMuQ2l0YXZpIn19LHsiJGlkIjoiO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Eb2kiOiIxMC4xMDE2L2ouaW1tdW5pLjIwMTQuMDkuMDA1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I1MjM4MDkzIiwiVXJpU3RyaW5nIjoiaHR0cDovL3d3dy5uY2JpLm5sbS5uaWguZ292L3B1Ym1lZC8yNTIzODA5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yNTozNSIsIk1vZGlmaWVkQnkiOiJfTmllSGF1IiwiSWQiOiI1ZTkzOWIzYy1hOTJkLTQ1NjYtYWViOS02ODQwNTIxMTM3ZmMiLCJNb2RpZmllZE9uIjoiMjAyNS0wNy0wOVQxMzoyNToz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pbW11bmkuMjAxNC4wOS4wMDUiLCJVcmlTdHJpbmciOiJodHRwczovL2RvaS5vcmcvMTAuMTAxNi9qLmltbXVuaS4yMDE0LjA5LjAw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yNTozNSIsIk1vZGlmaWVkQnkiOiJfTmllSGF1IiwiSWQiOiI4YTBkMWNlMy1iMTFhLTRhMjAtOTNmNi1mZGY5NTc0ZmNhZWMiLCJNb2RpZmllZE9uIjoiMjAyNS0wNy0wOVQxMzoyNTozN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lBNQzQxNzE3MTAiLCJVcmlTdHJpbmciOiJodHRwczovL3d3dy5uY2JpLm5sbS5uaWguZ292L3BtYy9hcnRpY2xlcy9QTUM0MTcxN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wNy8yMDE1IiwiRG9pIjoiMTAuMTAxNi9qLmltbXVuaS4yMDE1LjA2LjAx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yNjE4NzQxMyIsIlVyaVN0cmluZyI6Imh0dHA6Ly93d3cubmNiaS5ubG0ubmloLmdvdi9wdWJtZWQvMjYxODc0MTM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TA6MTg6MDMiLCJNb2RpZmllZEJ5IjoiX05pZUhhdSIsIklkIjoiZGQxNDI0ZDAtMDlkOS00YWQ1LWJhNWYtN2MxZGMxNzgzYjg1IiwiTW9kaWZpZWRPbiI6IjIwMjQtMDItMjFUMTA6MTg6MDM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IxMC4xMDE2L2ouaW1tdW5pLjIwMTUuMDYuMDE5IiwiVXJpU3RyaW5nIjoiaHR0cHM6Ly9kb2kub3JnLzEwLjEwMTYvai5pbW11bmkuMjAxNS4wNi4wMTkiLCJMaW5rZWRSZXNvdXJjZVN0YXR1cyI6OCwiUHJvcGVydGllcyI6eyIkaWQiOiI0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}</w:instrText>
          </w:r>
          <w:r w:rsidR="0089308F">
            <w:rPr>
              <w:rFonts w:ascii="Segoe UI" w:hAnsi="Segoe UI" w:cs="Segoe UI"/>
              <w:bCs/>
              <w:lang w:val="en-US"/>
            </w:rPr>
            <w:fldChar w:fldCharType="separate"/>
          </w:r>
          <w:r w:rsidR="0087553E">
            <w:rPr>
              <w:rFonts w:ascii="Segoe UI" w:hAnsi="Segoe UI" w:cs="Segoe UI"/>
              <w:bCs/>
              <w:lang w:val="en-US"/>
            </w:rPr>
            <w:t>(69–71)</w:t>
          </w:r>
          <w:r w:rsidR="0089308F">
            <w:rPr>
              <w:rFonts w:ascii="Segoe UI" w:hAnsi="Segoe UI" w:cs="Segoe UI"/>
              <w:bCs/>
              <w:lang w:val="en-US"/>
            </w:rPr>
            <w:fldChar w:fldCharType="end"/>
          </w:r>
        </w:sdtContent>
      </w:sdt>
      <w:r w:rsidR="0005327E" w:rsidRPr="00780B75">
        <w:rPr>
          <w:rFonts w:ascii="Segoe UI" w:hAnsi="Segoe UI" w:cs="Segoe UI"/>
          <w:bCs/>
          <w:lang w:val="en-US"/>
        </w:rPr>
        <w:t xml:space="preserve">. </w:t>
      </w:r>
      <w:r w:rsidR="001578E8" w:rsidRPr="00780B75">
        <w:rPr>
          <w:rFonts w:ascii="Segoe UI" w:hAnsi="Segoe UI" w:cs="Segoe UI"/>
          <w:bCs/>
          <w:lang w:val="en-US"/>
        </w:rPr>
        <w:t xml:space="preserve">NK cells/ILC1s/ILC3s </w:t>
      </w:r>
      <w:r w:rsidR="00BD0C2B" w:rsidRPr="00780B75">
        <w:rPr>
          <w:rFonts w:ascii="Segoe UI" w:hAnsi="Segoe UI" w:cs="Segoe UI"/>
          <w:bCs/>
          <w:lang w:val="en-US"/>
        </w:rPr>
        <w:t xml:space="preserve">are co-enriched </w:t>
      </w:r>
      <w:r w:rsidR="001578E8" w:rsidRPr="00780B75">
        <w:rPr>
          <w:rFonts w:ascii="Segoe UI" w:hAnsi="Segoe UI" w:cs="Segoe UI"/>
          <w:bCs/>
          <w:lang w:val="en-US"/>
        </w:rPr>
        <w:t xml:space="preserve">with epithelial II cells </w:t>
      </w:r>
      <w:r w:rsidR="00BD0C2B" w:rsidRPr="00780B75">
        <w:rPr>
          <w:rFonts w:ascii="Segoe UI" w:hAnsi="Segoe UI" w:cs="Segoe UI"/>
          <w:bCs/>
          <w:lang w:val="en-US"/>
        </w:rPr>
        <w:t xml:space="preserve">under </w:t>
      </w:r>
      <w:r w:rsidR="0036367F">
        <w:rPr>
          <w:rFonts w:ascii="Segoe UI" w:hAnsi="Segoe UI" w:cs="Segoe UI"/>
          <w:bCs/>
          <w:lang w:val="en-US"/>
        </w:rPr>
        <w:t>homeostatic</w:t>
      </w:r>
      <w:r w:rsidR="00BD0C2B" w:rsidRPr="00780B75">
        <w:rPr>
          <w:rFonts w:ascii="Segoe UI" w:hAnsi="Segoe UI" w:cs="Segoe UI"/>
          <w:bCs/>
          <w:lang w:val="en-US"/>
        </w:rPr>
        <w:t xml:space="preserve"> condition but this co-enrichment is resolved </w:t>
      </w:r>
      <w:r w:rsidR="001578E8" w:rsidRPr="00780B75">
        <w:rPr>
          <w:rFonts w:ascii="Segoe UI" w:hAnsi="Segoe UI" w:cs="Segoe UI"/>
          <w:bCs/>
          <w:lang w:val="en-US"/>
        </w:rPr>
        <w:t>after one dose of IL-33. Epithelial II cells represent the epithelial layer of the basal part of the villi including the crypts which harbor ISCs being highly proliferative</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bc5fb769-2635-4277-aa4b-01362758e10d"/>
          <w:id w:val="-1196226080"/>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zUxOGM1LTI5NmEtNDQ1MS04MmQxLTg2ZmI1MWVlODIwMCIsIlJhbmdlTGVuZ3RoIjo0LCJSZWZlcmVuY2VJZCI6IjNlZTk4OGIzLTI0OTctNGM4Ny04YzFiLTE3ZmE0MjBjZjE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TEvai4xNDY5LTc1ODAuMjAwOC4wMDkyNS54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I0NzU1NTgiLCJVcmlTdHJpbmciOiJodHRwczovL3d3dy5uY2JpLm5sbS5uaWguZ292L3BtYy9hcnRpY2xlcy9QTUMyNDc1NTU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AxVDA4OjA2OjQ1IiwiTW9kaWZpZWRCeSI6Il9OaWVIYXUiLCJJZCI6ImRkYjQ3N2VmLWViZWUtNDg0MS05MzlhLWIwMzYwYTA1MTJiOCIsIk1vZGlmaWVkT24iOiIyMDI0LTA0LTAxVDA4OjA2OjQ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2MzgwNzAiLCJVcmlTdHJpbmciOiJodHRwOi8vd3d3Lm5jYmkubmxtLm5paC5nb3YvcHVibWVkLzE4NjM4MDcw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AxVDA4OjA2OjQ1IiwiTW9kaWZpZWRCeSI6Il9OaWVIYXUiLCJJZCI6IjBkYzBkYTA5LWU5MmEtNDdlMy04ODYxLTUyYjljMzRkNjhiMiIsIk1vZGlmaWVkT24iOiIyMDI0LTA0LTAxVDA4OjA2OjQ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xMS9qLjE0NjktNzU4MC4yMDA4LjAwOTI1LngiLCJVcmlTdHJpbmciOiJodHRwczovL2RvaS5vcmcvMTAuMTExMS9qLjE0NjktNzU4MC4yMDA4LjAwOTI1Ln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NzIpIn1dfSwiVGFnIjoiQ2l0YXZpUGxhY2Vob2xkZXIjYmM1ZmI3NjktMjYzNS00Mjc3LWFhNGItMDEzNjI3NThlMTBkIiwiVGV4dCI6Iig3Mi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(72)</w:t>
          </w:r>
          <w:r w:rsidR="0089308F">
            <w:rPr>
              <w:rFonts w:ascii="Segoe UI" w:hAnsi="Segoe UI" w:cs="Segoe UI"/>
              <w:bCs/>
              <w:lang w:val="en-US"/>
            </w:rPr>
            <w:fldChar w:fldCharType="end"/>
          </w:r>
        </w:sdtContent>
      </w:sdt>
      <w:r w:rsidR="001578E8" w:rsidRPr="00780B75">
        <w:rPr>
          <w:rFonts w:ascii="Segoe UI" w:hAnsi="Segoe UI" w:cs="Segoe UI"/>
          <w:bCs/>
          <w:lang w:val="en-US"/>
        </w:rPr>
        <w:t xml:space="preserve">. </w:t>
      </w:r>
      <w:r w:rsidR="003C7190">
        <w:rPr>
          <w:rFonts w:ascii="Segoe UI" w:hAnsi="Segoe UI" w:cs="Segoe UI"/>
          <w:bCs/>
          <w:lang w:val="en-US"/>
        </w:rPr>
        <w:t>S</w:t>
      </w:r>
      <w:r w:rsidR="001578E8" w:rsidRPr="00780B75">
        <w:rPr>
          <w:rFonts w:ascii="Segoe UI" w:hAnsi="Segoe UI" w:cs="Segoe UI"/>
          <w:bCs/>
          <w:lang w:val="en-US"/>
        </w:rPr>
        <w:t>mall intestinal organoids co-culture with ILC1s for 4 days has been shown to increase the transcriptional C</w:t>
      </w:r>
      <w:r w:rsidR="003C7190">
        <w:rPr>
          <w:rFonts w:ascii="Segoe UI" w:hAnsi="Segoe UI" w:cs="Segoe UI"/>
          <w:bCs/>
          <w:lang w:val="en-US"/>
        </w:rPr>
        <w:t>D</w:t>
      </w:r>
      <w:r w:rsidR="001578E8" w:rsidRPr="00780B75">
        <w:rPr>
          <w:rFonts w:ascii="Segoe UI" w:hAnsi="Segoe UI" w:cs="Segoe UI"/>
          <w:bCs/>
          <w:lang w:val="en-US"/>
        </w:rPr>
        <w:t>44-expression in epithelial cells, and enlarged CD44</w:t>
      </w:r>
      <w:r w:rsidR="001578E8" w:rsidRPr="00780B75">
        <w:rPr>
          <w:rFonts w:ascii="Segoe UI" w:hAnsi="Segoe UI" w:cs="Segoe UI"/>
          <w:bCs/>
          <w:vertAlign w:val="superscript"/>
          <w:lang w:val="en-US"/>
        </w:rPr>
        <w:t>+</w:t>
      </w:r>
      <w:r w:rsidR="001578E8" w:rsidRPr="00780B75">
        <w:rPr>
          <w:rFonts w:ascii="Segoe UI" w:hAnsi="Segoe UI" w:cs="Segoe UI"/>
          <w:bCs/>
          <w:lang w:val="en-US"/>
        </w:rPr>
        <w:t xml:space="preserve"> crypt buds are built in the presence of ILC1s, with identified signature genes in ILC1s suggesting extracellular matrix remodeling driven by TNF-α</w:t>
      </w:r>
      <w:r w:rsidR="00090350">
        <w:rPr>
          <w:rFonts w:ascii="Segoe UI" w:hAnsi="Segoe UI" w:cs="Segoe UI"/>
          <w:bCs/>
          <w:lang w:val="en-US"/>
        </w:rPr>
        <w:t xml:space="preserve"> </w:t>
      </w:r>
      <w:sdt>
        <w:sdtPr>
          <w:rPr>
            <w:rFonts w:ascii="Segoe UI" w:hAnsi="Segoe UI" w:cs="Segoe UI"/>
            <w:bCs/>
            <w:lang w:val="en-US"/>
          </w:rPr>
          <w:alias w:val="To edit, see citavi.com/edit"/>
          <w:tag w:val="CitaviPlaceholder#0e337aba-6c18-4d19-8b2d-8fa4dd282582"/>
          <w:id w:val="1031376354"/>
          <w:placeholder>
            <w:docPart w:val="DefaultPlaceholder_-1854013440"/>
          </w:placeholder>
        </w:sdtPr>
        <w:sdtContent>
          <w:r w:rsidR="0009035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hjZDgyLWEwMWUtNDNjZS05NzAwLWEwZmEzYzMzNDQ2NSIsIlJhbmdlTGVuZ3RoIjo0LCJSZWZlcmVuY2VJZCI6IjIzZjE3MDJiLTExNTktNDVjMi04YTAyLTc5ZTZkMDE3Y2M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5LzIwMjAiLCJEb2kiOiIxMC4xMDM4L3M0MTU2My0wMjAtMDc4My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lBNQzc2MTE1NzQiLCJVcmlTdHJpbmciOiJodHRwczovL3d3dy5uY2JpLm5sbS5uaWguZ292L3BtYy9hcnRpY2xlcy9QTUM3NjExNTc0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wVDEyOjAxOjE1IiwiTW9kaWZpZWRCeSI6Il9OaWVIYXUiLCJJZCI6IjcxNTdjOTc4LWNjYzAtNDk5Ny1iNzYxLTQ1ZDkxMzBmMWY5ZCIsIk1vZGlmaWVkT24iOiIyMDI0LTAzLTMwVDEyOjAxOjE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zOC9zNDE1NjMtMDIwLTA3ODMtOCIsIlVyaVN0cmluZyI6Imh0dHBzOi8vZG9pLm9yZy8xMC4xMDM4L3M0MTU2My0wMjAtMDc4My04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}</w:instrText>
          </w:r>
          <w:r w:rsidR="00090350">
            <w:rPr>
              <w:rFonts w:ascii="Segoe UI" w:hAnsi="Segoe UI" w:cs="Segoe UI"/>
              <w:bCs/>
              <w:lang w:val="en-US"/>
            </w:rPr>
            <w:fldChar w:fldCharType="separate"/>
          </w:r>
          <w:r w:rsidR="0087553E">
            <w:rPr>
              <w:rFonts w:ascii="Segoe UI" w:hAnsi="Segoe UI" w:cs="Segoe UI"/>
              <w:bCs/>
              <w:lang w:val="en-US"/>
            </w:rPr>
            <w:t>(73)</w:t>
          </w:r>
          <w:r w:rsidR="00090350">
            <w:rPr>
              <w:rFonts w:ascii="Segoe UI" w:hAnsi="Segoe UI" w:cs="Segoe UI"/>
              <w:bCs/>
              <w:lang w:val="en-US"/>
            </w:rPr>
            <w:fldChar w:fldCharType="end"/>
          </w:r>
        </w:sdtContent>
      </w:sdt>
      <w:r w:rsidR="001578E8" w:rsidRPr="00780B75">
        <w:rPr>
          <w:rFonts w:ascii="Segoe UI" w:hAnsi="Segoe UI" w:cs="Segoe UI"/>
          <w:bCs/>
          <w:lang w:val="en-US"/>
        </w:rPr>
        <w:t xml:space="preserve">. </w:t>
      </w:r>
      <w:r w:rsidR="005F6287" w:rsidRPr="00780B75">
        <w:rPr>
          <w:rFonts w:ascii="Segoe UI" w:hAnsi="Segoe UI" w:cs="Segoe UI"/>
          <w:bCs/>
          <w:lang w:val="en-US"/>
        </w:rPr>
        <w:t xml:space="preserve">Besides </w:t>
      </w:r>
      <w:proofErr w:type="spellStart"/>
      <w:r w:rsidR="005F6287" w:rsidRPr="00780B75">
        <w:rPr>
          <w:rFonts w:ascii="Segoe UI" w:hAnsi="Segoe UI" w:cs="Segoe UI"/>
          <w:bCs/>
          <w:lang w:val="en-US"/>
        </w:rPr>
        <w:t>EpCAM</w:t>
      </w:r>
      <w:proofErr w:type="spellEnd"/>
      <w:r w:rsidR="005F6287" w:rsidRPr="00780B75">
        <w:rPr>
          <w:rFonts w:ascii="Segoe UI" w:hAnsi="Segoe UI" w:cs="Segoe UI"/>
          <w:bCs/>
          <w:lang w:val="en-US"/>
        </w:rPr>
        <w:t xml:space="preserve"> and Ki67, the epithelia II cluster showed high levels of CD44 and Sca1, which may </w:t>
      </w:r>
      <w:r w:rsidR="001578E8" w:rsidRPr="00780B75">
        <w:rPr>
          <w:rFonts w:ascii="Segoe UI" w:hAnsi="Segoe UI" w:cs="Segoe UI"/>
          <w:bCs/>
          <w:lang w:val="en-US"/>
        </w:rPr>
        <w:t xml:space="preserve">suggest </w:t>
      </w:r>
      <w:r w:rsidR="005F6287" w:rsidRPr="00780B75">
        <w:rPr>
          <w:rFonts w:ascii="Segoe UI" w:hAnsi="Segoe UI" w:cs="Segoe UI"/>
          <w:bCs/>
          <w:lang w:val="en-US"/>
        </w:rPr>
        <w:t xml:space="preserve">that NK cells/ILC1s/ILC3s are involved in shaping microanatomical tissue architecture and the ISC niche </w:t>
      </w:r>
      <w:r w:rsidR="001578E8" w:rsidRPr="00780B75">
        <w:rPr>
          <w:rFonts w:ascii="Segoe UI" w:hAnsi="Segoe UI" w:cs="Segoe UI"/>
          <w:bCs/>
          <w:lang w:val="en-US"/>
        </w:rPr>
        <w:t xml:space="preserve">as described in organoids </w:t>
      </w:r>
      <w:r w:rsidR="00780B75" w:rsidRPr="00780B75">
        <w:rPr>
          <w:rFonts w:ascii="Segoe UI" w:hAnsi="Segoe UI" w:cs="Segoe UI"/>
          <w:bCs/>
          <w:lang w:val="en-US"/>
        </w:rPr>
        <w:t>but would require further investigations</w:t>
      </w:r>
      <w:r w:rsidR="001578E8" w:rsidRPr="00780B75">
        <w:rPr>
          <w:rFonts w:ascii="Segoe UI" w:hAnsi="Segoe UI" w:cs="Segoe UI"/>
          <w:bCs/>
          <w:lang w:val="en-US"/>
        </w:rPr>
        <w:t xml:space="preserve">. </w:t>
      </w:r>
      <w:r w:rsidR="00780B75" w:rsidRPr="00780B75">
        <w:rPr>
          <w:rFonts w:ascii="Segoe UI" w:hAnsi="Segoe UI" w:cs="Segoe UI"/>
          <w:bCs/>
          <w:lang w:val="en-US"/>
        </w:rPr>
        <w:t>Furthermore</w:t>
      </w:r>
      <w:r w:rsidR="001578E8" w:rsidRPr="00780B75">
        <w:rPr>
          <w:rFonts w:ascii="Segoe UI" w:hAnsi="Segoe UI" w:cs="Segoe UI"/>
          <w:bCs/>
          <w:lang w:val="en-US"/>
        </w:rPr>
        <w:t xml:space="preserve">, ILC3s are closely associated with gut homeostasis. ILC3s obtain a proactive role towards ISC after epithelial tissue damage and IL-22 expressed by ILC3s is one of the factors important for the maintenance of ISC afterwards </w:t>
      </w:r>
      <w:sdt>
        <w:sdtPr>
          <w:rPr>
            <w:rFonts w:ascii="Segoe UI" w:hAnsi="Segoe UI" w:cs="Segoe UI"/>
            <w:bCs/>
            <w:lang w:val="en-US"/>
          </w:rPr>
          <w:alias w:val="To edit, see citavi.com/edit"/>
          <w:tag w:val="CitaviPlaceholder#6e1c05ac-371a-4051-9f49-14ce4c31faa2"/>
          <w:id w:val="1464472193"/>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OTYyN2I4LTQ1MDYtNGJiMy1iNmIyLTMxZjZmODBhNGM4MiIsIlJhbmdlTGVuZ3RoIjo0LCJSZWZlcmVuY2VJZCI6ImIwNGQ1NjdhLTgyYTItNDEzNy1hMmVlLWM1NDZmM2MyMWQ5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EvMDkvMjAxNSIsIkRvaSI6IjEwLjEwODQvamVtLjIwMTUwMzE4IiwiRWRpdG9ycyI6W10sIkV2YWx1YXRpb25Db21wbGV4aXR5IjowLCJFdmFsdWF0aW9uU291cmNlVGV4dEZvcm1hdCI6MCwiR3JvdXBzIjpbXSwiSGFzTGFiZWwxIjpmYWxzZSwiSGFzTGFiZWwyIjpmYWxzZSwiS2V5d29yZHMiOltdLCJMYW5ndWFnZSI6ImVuZy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lBNQzQ2MTIwOTQiLCJVcmlTdHJpbmciOiJodHRwczovL3d3dy5uY2JpLm5sbS5uaWguZ292L3BtYy9hcnRpY2xlcy9QTUM0NjEy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xVDA5OjUxOjA4IiwiTW9kaWZpZWRCeSI6Il9OaWVIYXUiLCJJZCI6IjFlYjQ2YTBjLTY1NzQtNGQxNC1iZDZkLWIxYTBjMDM1N2ZiNyIsIk1vZGlmaWVkT24iOiIyMDI0LTAzLTMxVDA5OjUxOjA4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MjYzOTIyMjMiLCJVcmlTdHJpbmciOiJodHRwOi8vd3d3Lm5jYmkubmxtLm5paC5nb3YvcHVibWVkLzI2MzkyMjIz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xVDA5OjUxOjA4IiwiTW9kaWZpZWRCeSI6Il9OaWVIYXUiLCJJZCI6IjlmNGNlNDg5LWU4OTgtNDI5OC04Y2ExLWZkNGJhNzBmMjM2ZCIsIk1vZGlmaWVkT24iOiIyMDI0LTAzLTMxVDA5OjUxOjA4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4NC9qZW0uMjAxNTAzMTgiLCJVcmlTdHJpbmciOiJodHRwczovL2RvaS5vcmcvMTAuMTA4NC9qZW0uMjAxNTAzMTg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c0KSJ9XX0sIlRhZyI6IkNpdGF2aVBsYWNlaG9sZGVyIzZlMWMwNWFjLTM3MWEtNDA1MS05ZjQ5LTE0Y2U0YzMxZmFhMiIsIlRleHQiOiIoNzQpIiwiV0FJVmVyc2lvbiI6IjYuMTcuMC4wIn0=}</w:instrText>
          </w:r>
          <w:r w:rsidR="007B29AF">
            <w:rPr>
              <w:rFonts w:ascii="Segoe UI" w:hAnsi="Segoe UI" w:cs="Segoe UI"/>
              <w:bCs/>
              <w:lang w:val="en-US"/>
            </w:rPr>
            <w:fldChar w:fldCharType="separate"/>
          </w:r>
          <w:r w:rsidR="0087553E">
            <w:rPr>
              <w:rFonts w:ascii="Segoe UI" w:hAnsi="Segoe UI" w:cs="Segoe UI"/>
              <w:bCs/>
              <w:lang w:val="en-US"/>
            </w:rPr>
            <w:t>(74)</w:t>
          </w:r>
          <w:r w:rsidR="007B29AF">
            <w:rPr>
              <w:rFonts w:ascii="Segoe UI" w:hAnsi="Segoe UI" w:cs="Segoe UI"/>
              <w:bCs/>
              <w:lang w:val="en-US"/>
            </w:rPr>
            <w:fldChar w:fldCharType="end"/>
          </w:r>
        </w:sdtContent>
      </w:sdt>
      <w:r w:rsidR="001578E8" w:rsidRPr="00780B75">
        <w:rPr>
          <w:rFonts w:ascii="Segoe UI" w:hAnsi="Segoe UI" w:cs="Segoe UI"/>
          <w:bCs/>
          <w:lang w:val="en-US"/>
        </w:rPr>
        <w:t>. Intestinal ILC3s are also directly involved in the DNA damage response of ISC regulating this by IL-22 secretion</w:t>
      </w:r>
      <w:r w:rsidR="007B29AF">
        <w:rPr>
          <w:rFonts w:ascii="Segoe UI" w:hAnsi="Segoe UI" w:cs="Segoe UI"/>
          <w:bCs/>
          <w:lang w:val="en-US"/>
        </w:rPr>
        <w:t xml:space="preserve"> </w:t>
      </w:r>
      <w:sdt>
        <w:sdtPr>
          <w:rPr>
            <w:rFonts w:ascii="Segoe UI" w:hAnsi="Segoe UI" w:cs="Segoe UI"/>
            <w:bCs/>
            <w:lang w:val="en-US"/>
          </w:rPr>
          <w:alias w:val="To edit, see citavi.com/edit"/>
          <w:tag w:val="CitaviPlaceholder#94839967-cab8-46e9-a258-4aff14796389"/>
          <w:id w:val="1668980795"/>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MTk4YjVkLTkwNDgtNGFlYS04MjA1LTRjMmRlYWMzYWQyNiIsIlJhbmdlTGVuZ3RoIjo0LCJSZWZlcmVuY2VJZCI6IjU1Y2MzMjBlLTQ4ZDAtNDAxOC04OThjLTFmZTE3NDM0NDU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zMC8wMS8yMDE5IiwiRG9pIjoiMTAuMTAzOC9zNDE1ODYtMDE5LTA4OTktNyIsIkVkaXRvcnMiOltdLCJFdmFsdWF0aW9uQ29tcGxleGl0eSI6MCwiRXZhbHVhdGlvblNvdXJjZVRleHRGb3JtYXQiOjAsIkdyb3VwcyI6W10sIkhhc0xhYmVsMSI6ZmFsc2UsIkhhc0xhYmVsMiI6ZmFsc2UsIktleXdvcmRzIjpbXSwiTGFuZ3VhZ2UiOiJlbmciLCJMYW5ndWFnZUNvZGUiOiJlbiI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M4L3M0MTU4Ni0wMTktMDg5OS03IiwiVXJpU3RyaW5nIjoiaHR0cHM6Ly9kb2kub3JnLzEwLjEwMzgvczQxNTg2LTAxOS0wODk5LT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k6MzIiLCJNb2RpZmllZEJ5IjoiX05pZUhhdSIsIklkIjoiNTJkZmU1MWUtNjM5Yy00ZGM2LTg4OWQtZjM5YzM0ODExYTJkIiwiTW9kaWZpZWRPbiI6IjIwMjQtMDMtMzFUMDk6NTk6MzI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NDIwMDkxIiwiVXJpU3RyaW5nIjoiaHR0cHM6Ly93d3cubmNiaS5ubG0ubmloLmdvdi9wbWMvYXJ0aWNsZXMvUE1DNjQyMDA5MS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}</w:instrText>
          </w:r>
          <w:r w:rsidR="007B29AF">
            <w:rPr>
              <w:rFonts w:ascii="Segoe UI" w:hAnsi="Segoe UI" w:cs="Segoe UI"/>
              <w:bCs/>
              <w:lang w:val="en-US"/>
            </w:rPr>
            <w:fldChar w:fldCharType="separate"/>
          </w:r>
          <w:r w:rsidR="0087553E">
            <w:rPr>
              <w:rFonts w:ascii="Segoe UI" w:hAnsi="Segoe UI" w:cs="Segoe UI"/>
              <w:bCs/>
              <w:lang w:val="en-US"/>
            </w:rPr>
            <w:t>(75)</w:t>
          </w:r>
          <w:r w:rsidR="007B29AF">
            <w:rPr>
              <w:rFonts w:ascii="Segoe UI" w:hAnsi="Segoe UI" w:cs="Segoe UI"/>
              <w:bCs/>
              <w:lang w:val="en-US"/>
            </w:rPr>
            <w:fldChar w:fldCharType="end"/>
          </w:r>
        </w:sdtContent>
      </w:sdt>
      <w:r w:rsidR="001578E8" w:rsidRPr="00780B75">
        <w:rPr>
          <w:rFonts w:ascii="Segoe UI" w:hAnsi="Segoe UI" w:cs="Segoe UI"/>
          <w:bCs/>
          <w:lang w:val="en-US"/>
        </w:rPr>
        <w:t>.</w:t>
      </w:r>
    </w:p>
    <w:p w14:paraId="3D5646C2" w14:textId="71491A95" w:rsidR="008709BF" w:rsidRDefault="008709BF" w:rsidP="008709BF">
      <w:pPr>
        <w:jc w:val="both"/>
        <w:rPr>
          <w:rFonts w:ascii="Segoe UI" w:hAnsi="Segoe UI" w:cs="Segoe UI"/>
          <w:bCs/>
          <w:lang w:val="en-US"/>
        </w:rPr>
      </w:pPr>
      <w:r>
        <w:rPr>
          <w:rFonts w:ascii="Segoe UI" w:hAnsi="Segoe UI" w:cs="Segoe UI"/>
          <w:bCs/>
          <w:lang w:val="en-US"/>
        </w:rPr>
        <w:t xml:space="preserve">With MELC, we only studied adaptations of ILCs on the protein level. </w:t>
      </w:r>
      <w:commentRangeStart w:id="43"/>
      <w:r>
        <w:rPr>
          <w:rFonts w:ascii="Segoe UI" w:hAnsi="Segoe UI" w:cs="Segoe UI"/>
          <w:bCs/>
          <w:lang w:val="en-US"/>
        </w:rPr>
        <w:t xml:space="preserve">However, as fast responders at early time points of inflammation, it </w:t>
      </w:r>
      <w:r w:rsidR="00665BE7">
        <w:rPr>
          <w:rFonts w:ascii="Segoe UI" w:hAnsi="Segoe UI" w:cs="Segoe UI"/>
          <w:bCs/>
          <w:lang w:val="en-US"/>
        </w:rPr>
        <w:t xml:space="preserve">may be interesting to </w:t>
      </w:r>
      <w:r>
        <w:rPr>
          <w:rFonts w:ascii="Segoe UI" w:hAnsi="Segoe UI" w:cs="Segoe UI"/>
          <w:bCs/>
          <w:lang w:val="en-US"/>
        </w:rPr>
        <w:t xml:space="preserve">study potential changes </w:t>
      </w:r>
      <w:r w:rsidR="00665BE7">
        <w:rPr>
          <w:rFonts w:ascii="Segoe UI" w:hAnsi="Segoe UI" w:cs="Segoe UI"/>
          <w:bCs/>
          <w:lang w:val="en-US"/>
        </w:rPr>
        <w:t xml:space="preserve">also </w:t>
      </w:r>
      <w:r>
        <w:rPr>
          <w:rFonts w:ascii="Segoe UI" w:hAnsi="Segoe UI" w:cs="Segoe UI"/>
          <w:bCs/>
          <w:lang w:val="en-US"/>
        </w:rPr>
        <w:t xml:space="preserve">on the transcriptional level using spatial transcriptomics. </w:t>
      </w:r>
      <w:commentRangeEnd w:id="43"/>
      <w:r w:rsidR="00665BE7">
        <w:rPr>
          <w:rStyle w:val="Kommentarzeichen"/>
        </w:rPr>
        <w:commentReference w:id="43"/>
      </w:r>
      <w:r w:rsidR="001C295B">
        <w:rPr>
          <w:rFonts w:ascii="Segoe UI" w:hAnsi="Segoe UI" w:cs="Segoe UI"/>
          <w:bCs/>
          <w:lang w:val="en-US"/>
        </w:rPr>
        <w:t>T</w:t>
      </w:r>
      <w:r>
        <w:rPr>
          <w:rFonts w:ascii="Segoe UI" w:hAnsi="Segoe UI" w:cs="Segoe UI"/>
          <w:bCs/>
          <w:lang w:val="en-US"/>
        </w:rPr>
        <w:t>his would complement the limitations of MELC in staining cytokines in the tissue</w:t>
      </w:r>
      <w:r w:rsidR="00665BE7">
        <w:rPr>
          <w:rFonts w:ascii="Segoe UI" w:hAnsi="Segoe UI" w:cs="Segoe UI"/>
          <w:bCs/>
          <w:lang w:val="en-US"/>
        </w:rPr>
        <w:t xml:space="preserve"> and gain addi</w:t>
      </w:r>
      <w:r w:rsidR="001C295B">
        <w:rPr>
          <w:rFonts w:ascii="Segoe UI" w:hAnsi="Segoe UI" w:cs="Segoe UI"/>
          <w:bCs/>
          <w:lang w:val="en-US"/>
        </w:rPr>
        <w:t>ti</w:t>
      </w:r>
      <w:r w:rsidR="00665BE7">
        <w:rPr>
          <w:rFonts w:ascii="Segoe UI" w:hAnsi="Segoe UI" w:cs="Segoe UI"/>
          <w:bCs/>
          <w:lang w:val="en-US"/>
        </w:rPr>
        <w:t>onal information about cell communication within the niche</w:t>
      </w:r>
      <w:r>
        <w:rPr>
          <w:rFonts w:ascii="Segoe UI" w:hAnsi="Segoe UI" w:cs="Segoe UI"/>
          <w:bCs/>
          <w:lang w:val="en-US"/>
        </w:rPr>
        <w:t xml:space="preserve">. A combined approach of spatial proteomics and spatial transcriptomics data </w:t>
      </w:r>
      <w:sdt>
        <w:sdtPr>
          <w:rPr>
            <w:rFonts w:ascii="Segoe UI" w:hAnsi="Segoe UI" w:cs="Segoe UI"/>
            <w:bCs/>
            <w:lang w:val="en-US"/>
          </w:rPr>
          <w:alias w:val="To edit, see citavi.com/edit"/>
          <w:tag w:val="CitaviPlaceholder#d435d86f-ccd8-47a7-b36f-0a87277b41b9"/>
          <w:id w:val="1262110434"/>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YThkNDQ2LWUwMDYtNGFjZS05NDBjLTlmNDA0NjU0MjgwYSIsIlJhbmdlTGVuZ3RoIjozLCJSZWZlcmVuY2VJZCI6ImU4OWY5NjM0LTA3OWMtNGY0OC1iYjkwLTJhZTBkODgxYjg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MyMzkzOTE0IiwiVXJpU3RyaW5nIjoiaHR0cDovL3d3dy5uY2JpLm5sbS5uaWguZ292L3B1Ym1lZC8zMjM5MzkxNC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zMjozNyIsIk1vZGlmaWVkQnkiOiJfTmllSGF1IiwiSWQiOiI3ODhmN2U2Zi1hMTA5LTRlNDItOTI5Yi1jMGJjOTVhM2I5MmIiLCJNb2RpZmllZE9uIjoiMjAyNS0wNy0wOVQxMzozMjozNyIsIlByb2plY3QiOnsiJHJlZiI6IjgifX0s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zgvczQxNTg3LTAyMC0wNDcyLTkiLCJVcmlTdHJpbmciOiJodHRwczovL2RvaS5vcmcvMTAuMTAzOC9zNDE1ODctMDIwLTA0NzItO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GlkIjoiNDM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NzI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3My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c0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c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3NiIsIiR0eXBlIjoiU3dpc3NBY2FkZW1pYy5DaXRhdmkuTG9jYXRpb24sIFN3aXNzQWNhZGVtaWMuQ2l0YXZpIiwiQWRkcmVzcyI6eyIkaWQiOiI3Ny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N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c5IiwiJHR5cGUiOiJTd2lzc0FjYWRlbWljLkNpdGF2aS5Mb2NhdGlvbiwgU3dpc3NBY2FkZW1pYy5DaXRhdmkiLCJBZGRyZXNzIjp7IiRpZCI6Ijgw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gyIiwiJHR5cGUiOiJTd2lzc0FjYWRlbWljLkNpdGF2aS5Mb2NhdGlvbiwgU3dpc3NBY2FkZW1pYy5DaXRhdmkiLCJBZGRyZXNzIjp7IiRpZCI6Ijgz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4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pZCI6Ijg1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}</w:instrText>
          </w:r>
          <w:r w:rsidR="007C0255">
            <w:rPr>
              <w:rFonts w:ascii="Segoe UI" w:hAnsi="Segoe UI" w:cs="Segoe UI"/>
              <w:bCs/>
              <w:lang w:val="en-US"/>
            </w:rPr>
            <w:fldChar w:fldCharType="separate"/>
          </w:r>
          <w:r w:rsidR="0087553E">
            <w:rPr>
              <w:rFonts w:ascii="Segoe UI" w:hAnsi="Segoe UI" w:cs="Segoe UI"/>
              <w:bCs/>
              <w:lang w:val="en-US"/>
            </w:rPr>
            <w:t>(76, 35)</w:t>
          </w:r>
          <w:r w:rsidR="007C0255">
            <w:rPr>
              <w:rFonts w:ascii="Segoe UI" w:hAnsi="Segoe UI" w:cs="Segoe UI"/>
              <w:bCs/>
              <w:lang w:val="en-US"/>
            </w:rPr>
            <w:fldChar w:fldCharType="end"/>
          </w:r>
        </w:sdtContent>
      </w:sdt>
      <w:r w:rsidR="007C0255">
        <w:rPr>
          <w:rFonts w:ascii="Segoe UI" w:hAnsi="Segoe UI" w:cs="Segoe UI"/>
          <w:bCs/>
          <w:lang w:val="en-US"/>
        </w:rPr>
        <w:t xml:space="preserve"> </w:t>
      </w:r>
      <w:r>
        <w:rPr>
          <w:rFonts w:ascii="Segoe UI" w:hAnsi="Segoe UI" w:cs="Segoe UI"/>
          <w:bCs/>
          <w:lang w:val="en-US"/>
        </w:rPr>
        <w:t xml:space="preserve">with single cell resolution of rare ILCs may help to confirm local interactions of ILC2s, lymphatics and myeloid cells in the peri-lymphatic niche by receptor-ligand interaction analysis and </w:t>
      </w:r>
      <w:r w:rsidR="00665BE7">
        <w:rPr>
          <w:rFonts w:ascii="Segoe UI" w:hAnsi="Segoe UI" w:cs="Segoe UI"/>
          <w:bCs/>
          <w:lang w:val="en-US"/>
        </w:rPr>
        <w:t xml:space="preserve">to </w:t>
      </w:r>
      <w:r>
        <w:rPr>
          <w:rFonts w:ascii="Segoe UI" w:hAnsi="Segoe UI" w:cs="Segoe UI"/>
          <w:bCs/>
          <w:lang w:val="en-US"/>
        </w:rPr>
        <w:t xml:space="preserve">further define niche-specific </w:t>
      </w:r>
      <w:r w:rsidR="00665BE7">
        <w:rPr>
          <w:rFonts w:ascii="Segoe UI" w:hAnsi="Segoe UI" w:cs="Segoe UI"/>
          <w:bCs/>
          <w:lang w:val="en-US"/>
        </w:rPr>
        <w:t>fingerprints</w:t>
      </w:r>
      <w:r>
        <w:rPr>
          <w:rFonts w:ascii="Segoe UI" w:hAnsi="Segoe UI" w:cs="Segoe UI"/>
          <w:bCs/>
          <w:lang w:val="en-US"/>
        </w:rPr>
        <w:t xml:space="preserve">. </w:t>
      </w:r>
      <w:r w:rsidR="006F2554">
        <w:rPr>
          <w:rFonts w:ascii="Segoe UI" w:hAnsi="Segoe UI" w:cs="Segoe UI"/>
          <w:bCs/>
          <w:lang w:val="en-US"/>
        </w:rPr>
        <w:t>Spatial technologies have the potential to add another dimension of understanding to cellular processes – namely how local niches drive immune pathologies</w:t>
      </w:r>
      <w:r w:rsidR="007C0255">
        <w:rPr>
          <w:rFonts w:ascii="Segoe UI" w:hAnsi="Segoe UI" w:cs="Segoe UI"/>
          <w:bCs/>
          <w:lang w:val="en-US"/>
        </w:rPr>
        <w:t xml:space="preserve"> </w:t>
      </w:r>
      <w:sdt>
        <w:sdtPr>
          <w:rPr>
            <w:rFonts w:ascii="Segoe UI" w:hAnsi="Segoe UI" w:cs="Segoe UI"/>
            <w:bCs/>
            <w:lang w:val="en-US"/>
          </w:rPr>
          <w:alias w:val="To edit, see citavi.com/edit"/>
          <w:tag w:val="CitaviPlaceholder#4c4041a9-7c2e-4f81-a2e4-8ed054c57275"/>
          <w:id w:val="-989778876"/>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ZjODQxLWUzYWUtNDAzNi04OTQwLTc2MmUzYzdlZWEzOSIsIlJhbmdlTGVuZ3RoIjozLCJSZWZlcmVuY2VJZCI6IjQ0MDNiM2E2LWY5YmUtNDI2Ny05OTJiLWQyZjY1NjAxNzdm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pZCI6IjgiLCIkdHlwZSI6IlN3aXNzQWNhZGVtaWMuQ2l0YXZpLlByb2plY3QsIFN3aXNzQWNhZGVtaWMuQ2l0YXZpIn19LHsiJGlkIjoiOS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NC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NDgiLCIkdHlwZSI6IlN3aXNzQWNhZGVtaWMuQ2l0YXZpLkxvY2F0aW9uLCBTd2lzc0FjYWRlbWljLkNpdGF2aSIsIkFkZHJlc3MiOnsiJGlkIjoiNDk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NTE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UyIiwiJHR5cGUiOiJTd2lzc0FjYWRlbWljLkNpdGF2aS5DaXRhdGlvbnMuV29yZFBsYWNlaG9sZGVyRW50cnksIFN3aXNzQWNhZGVtaWMuQ2l0YXZpIiwiSWQiOiIzNWMyNjcxMi01NTBlLTQ1YWYtYWVmZi1iM2EyNjJhZDI1NzEiLCJSYW5nZVN0YXJ0IjozLCJSYW5nZUxlbmd0aCI6NSwiUmVmZXJlbmNlSWQiOiIwMjk1NjMxYi0wNjM1LTQ0NjAtYmU2Mi1jMjNjNTA1ZmFmZDY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5OjIxOjQ3IiwiTW9kaWZpZWRCeSI6Il9OaWVIYXUiLCJJZCI6Ijg5NjkxYjIzLWIyYzYtNDYyNy1iNmZjLWI4ZjQ0MDY4NzhjZCIsIk1vZGlmaWVkT24iOiIyMDI0LTAzLTI4VDE5OjIxOjQ3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MTAuMTAwMi9lamkuMjAyMzUwNDg0IiwiVXJpU3RyaW5nIjoiaHR0cHM6Ly9kb2kub3JnLzEwLjEwMDIvZWppLjIwMjM1MDQ4N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OFQxOToyMTo0NyIsIk1vZGlmaWVkQnkiOiJfTmllSGF1IiwiSWQiOiJjMzhhMTUzNi1hYWQ0LTQxMjAtODIzOS1jNWNhNDBjY2M5OTAiLCJNb2RpZmllZE9uIjoiMjAyNC0wMy0yOFQxOToyMTo0NyIsIlByb2plY3QiOnsiJHJlZiI6IjgifX1dLCJOdW1iZXIiOiIyIiwiT3JnYW5pemF0aW9ucyI6W10sIk90aGVyc0ludm9sdmVkIjpbXSwiUGFnZVJhbmdlIjoiPHNwPlxyXG4gIDxucz5PbWl0PC9ucz5cclxuICA8b3M+ZTIzNTA0ODQ8L29zPlxyXG4gIDxwcz5lMjM1MDQ4NDwvcHM+XHJcbjwvc3A+XHJcbjxvcz5lMjM1MDQ4NDwvb3M+IiwiUGVyaW9kaWNhbCI6eyIkaWQiOiI2Ni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MzUsIDc3KSJ9XX0sIlRhZyI6IkNpdGF2aVBsYWNlaG9sZGVyIzRjNDA0MWE5LTdjMmUtNGY4MS1hMmU0LThlZDA1NGM1NzI3NSIsIlRleHQiOiIoMzUsIDc3KSIsIldBSVZlcnNpb24iOiI2LjE3LjAuMCJ9}</w:instrText>
          </w:r>
          <w:r w:rsidR="007C0255">
            <w:rPr>
              <w:rFonts w:ascii="Segoe UI" w:hAnsi="Segoe UI" w:cs="Segoe UI"/>
              <w:bCs/>
              <w:lang w:val="en-US"/>
            </w:rPr>
            <w:fldChar w:fldCharType="separate"/>
          </w:r>
          <w:r w:rsidR="0087553E">
            <w:rPr>
              <w:rFonts w:ascii="Segoe UI" w:hAnsi="Segoe UI" w:cs="Segoe UI"/>
              <w:bCs/>
              <w:lang w:val="en-US"/>
            </w:rPr>
            <w:t>(35, 77)</w:t>
          </w:r>
          <w:r w:rsidR="007C0255">
            <w:rPr>
              <w:rFonts w:ascii="Segoe UI" w:hAnsi="Segoe UI" w:cs="Segoe UI"/>
              <w:bCs/>
              <w:lang w:val="en-US"/>
            </w:rPr>
            <w:fldChar w:fldCharType="end"/>
          </w:r>
        </w:sdtContent>
      </w:sdt>
      <w:r w:rsidR="006F2554">
        <w:rPr>
          <w:rFonts w:ascii="Segoe UI" w:hAnsi="Segoe UI" w:cs="Segoe UI"/>
          <w:bCs/>
          <w:lang w:val="en-US"/>
        </w:rPr>
        <w:t xml:space="preserve">. </w:t>
      </w:r>
    </w:p>
    <w:p w14:paraId="1CD2DF07" w14:textId="77777777" w:rsidR="0087553E" w:rsidRDefault="00915581" w:rsidP="00707874">
      <w:pPr>
        <w:jc w:val="both"/>
        <w:rPr>
          <w:rFonts w:ascii="Segoe UI" w:hAnsi="Segoe UI" w:cs="Segoe UI"/>
          <w:bCs/>
          <w:lang w:val="en-US"/>
        </w:rPr>
      </w:pPr>
      <w:r w:rsidRPr="00915581">
        <w:rPr>
          <w:rFonts w:ascii="Segoe UI" w:hAnsi="Segoe UI" w:cs="Segoe UI"/>
          <w:bCs/>
          <w:lang w:val="en-US"/>
        </w:rPr>
        <w:t>O</w:t>
      </w:r>
      <w:r w:rsidR="007A04C7">
        <w:rPr>
          <w:rFonts w:ascii="Segoe UI" w:hAnsi="Segoe UI" w:cs="Segoe UI"/>
          <w:bCs/>
          <w:lang w:val="en-US"/>
        </w:rPr>
        <w:t>verall, o</w:t>
      </w:r>
      <w:r w:rsidRPr="00915581">
        <w:rPr>
          <w:rFonts w:ascii="Segoe UI" w:hAnsi="Segoe UI" w:cs="Segoe UI"/>
          <w:bCs/>
          <w:lang w:val="en-US"/>
        </w:rPr>
        <w:t>ur study</w:t>
      </w:r>
      <w:r>
        <w:rPr>
          <w:rFonts w:ascii="Segoe UI" w:hAnsi="Segoe UI" w:cs="Segoe UI"/>
          <w:bCs/>
          <w:lang w:val="en-US"/>
        </w:rPr>
        <w:t xml:space="preserve"> pr</w:t>
      </w:r>
      <w:r w:rsidR="007A04C7">
        <w:rPr>
          <w:rFonts w:ascii="Segoe UI" w:hAnsi="Segoe UI" w:cs="Segoe UI"/>
          <w:bCs/>
          <w:lang w:val="en-US"/>
        </w:rPr>
        <w:t xml:space="preserve">ovides </w:t>
      </w:r>
      <w:r>
        <w:rPr>
          <w:rFonts w:ascii="Segoe UI" w:hAnsi="Segoe UI" w:cs="Segoe UI"/>
          <w:bCs/>
          <w:lang w:val="en-US"/>
        </w:rPr>
        <w:t>a workflow to study rare immune cells and their micro-environment in the context of inflammation</w:t>
      </w:r>
      <w:r w:rsidR="007A04C7">
        <w:rPr>
          <w:rFonts w:ascii="Segoe UI" w:hAnsi="Segoe UI" w:cs="Segoe UI"/>
          <w:bCs/>
          <w:lang w:val="en-US"/>
        </w:rPr>
        <w:t xml:space="preserve"> and in the tissue. It reveal</w:t>
      </w:r>
      <w:r w:rsidR="00B0688B">
        <w:rPr>
          <w:rFonts w:ascii="Segoe UI" w:hAnsi="Segoe UI" w:cs="Segoe UI"/>
          <w:bCs/>
          <w:lang w:val="en-US"/>
        </w:rPr>
        <w:t>s</w:t>
      </w:r>
      <w:r w:rsidR="007A04C7">
        <w:rPr>
          <w:rFonts w:ascii="Segoe UI" w:hAnsi="Segoe UI" w:cs="Segoe UI"/>
          <w:bCs/>
          <w:lang w:val="en-US"/>
        </w:rPr>
        <w:t xml:space="preserve"> subtype-specific tissue niches of ILCs that are partly conserved </w:t>
      </w:r>
      <w:commentRangeStart w:id="44"/>
      <w:r w:rsidR="007A04C7">
        <w:rPr>
          <w:rFonts w:ascii="Segoe UI" w:hAnsi="Segoe UI" w:cs="Segoe UI"/>
          <w:bCs/>
          <w:lang w:val="en-US"/>
        </w:rPr>
        <w:t>between</w:t>
      </w:r>
      <w:commentRangeEnd w:id="44"/>
      <w:r w:rsidR="00B0688B">
        <w:rPr>
          <w:rStyle w:val="Kommentarzeichen"/>
        </w:rPr>
        <w:commentReference w:id="44"/>
      </w:r>
      <w:r w:rsidR="007A04C7">
        <w:rPr>
          <w:rFonts w:ascii="Segoe UI" w:hAnsi="Segoe UI" w:cs="Segoe UI"/>
          <w:bCs/>
          <w:lang w:val="en-US"/>
        </w:rPr>
        <w:t xml:space="preserve"> murine lung and SI</w:t>
      </w:r>
      <w:r w:rsidR="00A64E9B">
        <w:rPr>
          <w:rFonts w:ascii="Segoe UI" w:hAnsi="Segoe UI" w:cs="Segoe UI"/>
          <w:bCs/>
          <w:lang w:val="en-US"/>
        </w:rPr>
        <w:t xml:space="preserve">, namely a shared niche of ILC2s and </w:t>
      </w:r>
      <w:r w:rsidR="00A64E9B">
        <w:rPr>
          <w:rFonts w:ascii="Segoe UI" w:hAnsi="Segoe UI" w:cs="Segoe UI"/>
          <w:bCs/>
          <w:lang w:val="en-US"/>
        </w:rPr>
        <w:lastRenderedPageBreak/>
        <w:t>myeloid cells</w:t>
      </w:r>
      <w:r>
        <w:rPr>
          <w:rFonts w:ascii="Segoe UI" w:hAnsi="Segoe UI" w:cs="Segoe UI"/>
          <w:bCs/>
          <w:lang w:val="en-US"/>
        </w:rPr>
        <w:t xml:space="preserve">. </w:t>
      </w:r>
      <w:r w:rsidR="00AE022C">
        <w:rPr>
          <w:rFonts w:ascii="Segoe UI" w:hAnsi="Segoe UI" w:cs="Segoe UI"/>
          <w:bCs/>
          <w:lang w:val="en-US"/>
        </w:rPr>
        <w:t>Analysis of cells on a tissue-scale using sp</w:t>
      </w:r>
      <w:r w:rsidR="007A04C7">
        <w:rPr>
          <w:rFonts w:ascii="Segoe UI" w:hAnsi="Segoe UI" w:cs="Segoe UI"/>
          <w:bCs/>
          <w:lang w:val="en-US"/>
        </w:rPr>
        <w:t xml:space="preserve">atial multiplex approaches with single cell resolution as presented here will help to unravel </w:t>
      </w:r>
      <w:r w:rsidR="00AE022C">
        <w:rPr>
          <w:rFonts w:ascii="Segoe UI" w:hAnsi="Segoe UI" w:cs="Segoe UI"/>
          <w:bCs/>
          <w:lang w:val="en-US"/>
        </w:rPr>
        <w:t xml:space="preserve">local interaction </w:t>
      </w:r>
      <w:r w:rsidR="007A04C7">
        <w:rPr>
          <w:rFonts w:ascii="Segoe UI" w:hAnsi="Segoe UI" w:cs="Segoe UI"/>
          <w:bCs/>
          <w:lang w:val="en-US"/>
        </w:rPr>
        <w:t>mechanisms that</w:t>
      </w:r>
      <w:r w:rsidR="00AE022C">
        <w:rPr>
          <w:rFonts w:ascii="Segoe UI" w:hAnsi="Segoe UI" w:cs="Segoe UI"/>
          <w:bCs/>
          <w:lang w:val="en-US"/>
        </w:rPr>
        <w:t xml:space="preserve"> shape the outcome of </w:t>
      </w:r>
      <w:r w:rsidR="007A04C7">
        <w:rPr>
          <w:rFonts w:ascii="Segoe UI" w:hAnsi="Segoe UI" w:cs="Segoe UI"/>
          <w:bCs/>
          <w:lang w:val="en-US"/>
        </w:rPr>
        <w:t>immunity and pathology</w:t>
      </w:r>
      <w:r w:rsidR="00AE022C">
        <w:rPr>
          <w:rFonts w:ascii="Segoe UI" w:hAnsi="Segoe UI" w:cs="Segoe UI"/>
          <w:bCs/>
          <w:lang w:val="en-US"/>
        </w:rPr>
        <w:t xml:space="preserve">. </w:t>
      </w:r>
    </w:p>
    <w:p w14:paraId="6C21712A" w14:textId="5DD88652" w:rsidR="0087553E" w:rsidRPr="003B4C23" w:rsidRDefault="0087553E" w:rsidP="0087553E">
      <w:pPr>
        <w:jc w:val="both"/>
        <w:rPr>
          <w:rFonts w:ascii="Segoe UI" w:hAnsi="Segoe UI" w:cs="Segoe UI"/>
          <w:b/>
          <w:bCs/>
          <w:lang w:val="en-US"/>
        </w:rPr>
      </w:pPr>
      <w:r>
        <w:rPr>
          <w:rFonts w:ascii="Segoe UI" w:hAnsi="Segoe UI" w:cs="Segoe UI"/>
          <w:b/>
          <w:bCs/>
          <w:lang w:val="en-US"/>
        </w:rPr>
        <w:t>L</w:t>
      </w:r>
      <w:r w:rsidRPr="0036111A">
        <w:rPr>
          <w:rFonts w:ascii="Segoe UI" w:hAnsi="Segoe UI" w:cs="Segoe UI"/>
          <w:b/>
          <w:bCs/>
          <w:lang w:val="en-US"/>
        </w:rPr>
        <w:t>imitations</w:t>
      </w:r>
      <w:r>
        <w:rPr>
          <w:rFonts w:ascii="Segoe UI" w:hAnsi="Segoe UI" w:cs="Segoe UI"/>
          <w:b/>
          <w:bCs/>
          <w:lang w:val="en-US"/>
        </w:rPr>
        <w:t xml:space="preserve"> </w:t>
      </w:r>
      <w:r w:rsidRPr="003B4C23">
        <w:rPr>
          <w:rFonts w:ascii="Segoe UI" w:hAnsi="Segoe UI" w:cs="Segoe UI"/>
          <w:b/>
          <w:bCs/>
          <w:lang w:val="en-US"/>
        </w:rPr>
        <w:t>(maximum 250 words)</w:t>
      </w:r>
    </w:p>
    <w:p w14:paraId="59FF4EF1" w14:textId="31BA4E0A" w:rsidR="0087553E" w:rsidRPr="0036111A" w:rsidRDefault="0087553E" w:rsidP="0087553E">
      <w:pPr>
        <w:jc w:val="both"/>
        <w:rPr>
          <w:rFonts w:ascii="Segoe UI" w:hAnsi="Segoe UI" w:cs="Segoe UI"/>
          <w:b/>
          <w:bCs/>
          <w:lang w:val="en-US"/>
        </w:rPr>
      </w:pPr>
      <w:r>
        <w:rPr>
          <w:rFonts w:ascii="Segoe UI" w:hAnsi="Segoe UI" w:cs="Segoe UI"/>
          <w:bCs/>
          <w:lang w:val="en-US"/>
        </w:rPr>
        <w:t xml:space="preserve">From a technical perspective, working with imaging-based data points up several challenges. Due to the nature of tissue architecture, e.g. densely packed cells or tissue destruction from acute inflammatory events, there is the problem of spatial-cross contamination in imaging-based data compared to dissociative methods such as single cell-sequencing or flow cytometry. Fixed gating strategies are often problematic as thresholds and gates of individual cells are influenced by spatial-cross contamination of directly neighboring cells. This is additionally influenced by the quality of segmentation. Here, we used a combination of pixel classification, segmentation, and feature extraction. This approach was highly time-consuming. Using pre-trained AI models </w:t>
      </w:r>
      <w:sdt>
        <w:sdtPr>
          <w:rPr>
            <w:rFonts w:ascii="Segoe UI" w:hAnsi="Segoe UI" w:cs="Segoe UI"/>
            <w:bCs/>
            <w:lang w:val="en-US"/>
          </w:rPr>
          <w:alias w:val="To edit, see citavi.com/edit"/>
          <w:tag w:val="CitaviPlaceholder#a0b97615-ef4a-4954-9677-b83ed71728d2"/>
          <w:id w:val="147949942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GZhMDRjLTBhNzctNGEzMS05YThhLTVlOGQ0NGQyOTA3NSIsIlJhbmdlTGVuZ3RoIjozLCJSZWZlcmVuY2VJZCI6IjQ4ZGMyMmNkLWJlNmEtNGMzZC05NWZiLTgyYjQ5YWZkZG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IxIiwiRG9pIjoiMTAuMTAzOC9zNDE1ODctMDIxLTAxMDk0LTAiLCJFZGl0b3JzIjpbXSwiRXZhbHVhdGlvbkNvbXBsZXhpdHkiOjAsIkV2YWx1YXRpb25Tb3VyY2VUZXh0Rm9ybWF0IjowLCJHcm91cHMiOltdLCJIYXNMYWJlbDEiOmZhbHNlLCJIYXNMYWJlbDIiOmZhbHNlLCJLZXl3b3JkcyI6W10sIkxhbmd1YWdlIjoiZW5nIiwiTGFuZ3VhZ2VDb2RlIjoiZW4i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UE1DOTAxMDM0NiIsIlVyaVN0cmluZyI6Imh0dHBzOi8vd3d3Lm5jYmkubmxtLm5paC5nb3YvcG1jL2FydGljbGVzL1BNQzkwMTAzNDYiLCJMaW5rZWRSZXNvdXJjZVN0YXR1cyI6OCwiUHJvcGVydGllcyI6eyIkaWQiOiI0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BUMTQ6NTk6NTkiLCJNb2RpZmllZEJ5IjoiX05pZUhhdSIsIklkIjoiNTdiNmYzY2UtNzMwOC00MzJmLTgwY2EtN2ExMjcyNGRmMzk1IiwiTW9kaWZpZWRPbiI6IjIwMjQtMDMtMjBUMTQ6NTk6NTkiLCJQcm9qZWN0Ijp7IiRyZWYiOiI4In19LH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M4L3M0MTU4Ny0wMjEtMDEwOTQtMCIsIlVyaVN0cmluZyI6Imh0dHBzOi8vZG9pLm9yZy8xMC4xMDM4L3M0MTU4Ny0wMjEtMDEwOTQtMC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NzgsIDc5KSJ9XX0sIlRhZyI6IkNpdGF2aVBsYWNlaG9sZGVyI2EwYjk3NjE1LWVmNGEtNDk1NC05Njc3LWI4M2VkNzE3MjhkMiIsIlRleHQiOiIoNzgsIDc5KSIsIldBSVZlcnNpb24iOiI2LjE3LjAuMCJ9}</w:instrText>
          </w:r>
          <w:r>
            <w:rPr>
              <w:rFonts w:ascii="Segoe UI" w:hAnsi="Segoe UI" w:cs="Segoe UI"/>
              <w:bCs/>
              <w:lang w:val="en-US"/>
            </w:rPr>
            <w:fldChar w:fldCharType="separate"/>
          </w:r>
          <w:r>
            <w:rPr>
              <w:rFonts w:ascii="Segoe UI" w:hAnsi="Segoe UI" w:cs="Segoe UI"/>
              <w:bCs/>
              <w:lang w:val="en-US"/>
            </w:rPr>
            <w:t>(78, 79)</w:t>
          </w:r>
          <w:r>
            <w:rPr>
              <w:rFonts w:ascii="Segoe UI" w:hAnsi="Segoe UI" w:cs="Segoe UI"/>
              <w:bCs/>
              <w:lang w:val="en-US"/>
            </w:rPr>
            <w:fldChar w:fldCharType="end"/>
          </w:r>
        </w:sdtContent>
      </w:sdt>
      <w:r>
        <w:rPr>
          <w:rFonts w:ascii="Segoe UI" w:hAnsi="Segoe UI" w:cs="Segoe UI"/>
          <w:bCs/>
          <w:lang w:val="en-US"/>
        </w:rPr>
        <w:t xml:space="preserve"> has the potential to both reduce the time and </w:t>
      </w:r>
      <w:commentRangeStart w:id="45"/>
      <w:r>
        <w:rPr>
          <w:rFonts w:ascii="Segoe UI" w:hAnsi="Segoe UI" w:cs="Segoe UI"/>
          <w:bCs/>
          <w:lang w:val="en-US"/>
        </w:rPr>
        <w:t>enhance the quality</w:t>
      </w:r>
      <w:commentRangeEnd w:id="45"/>
      <w:r>
        <w:rPr>
          <w:rStyle w:val="Kommentarzeichen"/>
        </w:rPr>
        <w:commentReference w:id="45"/>
      </w:r>
      <w:r>
        <w:rPr>
          <w:rFonts w:ascii="Segoe UI" w:hAnsi="Segoe UI" w:cs="Segoe UI"/>
          <w:bCs/>
          <w:lang w:val="en-US"/>
        </w:rPr>
        <w:t xml:space="preserve"> and accuracy of the segmentation. Unfortunately, those models often cannot deal with more challenging structures, such as densely packed, inflamed tissues or non-round, complex stromal cells. Newer tools give the possibility to fine-tune existing models on the datasets </w:t>
      </w:r>
      <w:sdt>
        <w:sdtPr>
          <w:rPr>
            <w:rFonts w:ascii="Segoe UI" w:hAnsi="Segoe UI" w:cs="Segoe UI"/>
            <w:bCs/>
            <w:lang w:val="en-US"/>
          </w:rPr>
          <w:alias w:val="To edit, see citavi.com/edit"/>
          <w:tag w:val="CitaviPlaceholder#a271ec27-ed81-4fcc-80d8-be0c31d7627d"/>
          <w:id w:val="-177886621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2FhYmYzLTVhMmUtNGJmZC05ZTIyLTQxYWNhY2E5MWVhYiIsIlJhbmdlTGVuZ3RoIjo0LCJSZWZlcmVuY2VJZCI6IjYwNzA4MmZlLTRmYzAtNDA0Yy1iM2Q0LTgwZmE5YjY0ZmJh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XVzIiwiTGFzdE5hbWUiOiJQYWNoaXRhcml1IiwiUHJvdGVjdGVkIjpmYWxzZSwiU2V4IjoyLCJDcmVhdGVkQnkiOiJfTmllSGF1IiwiQ3JlYXRlZE9uIjoiMjAyNC0wOS0yM1QxNTozODowMSIsIk1vZGlmaWVkQnkiOiJfTmllSGF1IiwiSWQiOiIyZjIxNjhlZi1iNmU0LTQxM2MtOTY4OC1kY2RjYjlmZmUyOTciLCJNb2RpZmllZE9uIjoiMjAyNC0wOS0yM1QxNTozODowMSIsIlByb2plY3QiOnsiJGlkIjoiOCIsIiR0eXBlIjoiU3dpc3NBY2FkZW1pYy5DaXRhdmkuUHJvamVjdCwgU3dpc3NBY2FkZW1pYy5DaXRhdmkifX0seyIkaWQiOiI5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XSwiQ2l0YXRpb25LZXlVcGRhdGVUeXBlIjowLCJDb2xsYWJvcmF0b3JzIjpbXSwiQ292ZXJQYXRoIjp7IiRpZCI6IjEwIiwiJHR5cGUiOiJTd2lzc0FjYWRlbWljLkNpdGF2aS5MaW5rZWRSZXNvdXJjZSwgU3dpc3NBY2FkZW1pYy5DaXRhdmkiLCJMaW5rZWRSZXNvdXJjZVR5cGUiOjEsIlVyaVN0cmluZyI6IlBhY2hpdGFyaXUsIFN0cmluZ2VyIDIwMjIgLSBDZWxscG9zZSAyM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ExLzIwMjIiLCJEb2kiOiIxMC4xMDM4L3M0MTU5Mi0wMjItMDE2NjMtNC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5Mi0wMjItMDE2NjMtNCIsIlVyaVN0cmluZyI6Imh0dHBzOi8vZG9pLm9yZy8xMC4xMDM4L3M0MTU5Mi0wMjItMDE2NjMt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0Mzo0MyIsIk1vZGlmaWVkQnkiOiJfTmllSGF1IiwiSWQiOiIyYTE1NzQ3MC0xMjljLTQ1MWMtYTEwOS1kYzExMmM2MWM0NGUiLCJNb2RpZmllZE9uIjoiMjAyNC0wOS0yM1QxNTo0Mzo0My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k3MTg2NjUiLCJVcmlTdHJpbmciOiJodHRwczovL3d3dy5uY2JpLm5sbS5uaWguZ292L3BtYy9hcnRpY2xlcy9QTUM5NzE4NjY1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5LTIzVDE1OjQzOjQzIiwiTW9kaWZpZWRCeSI6Il9OaWVIYXUiLCJJZCI6IjU0ODRmMzRiLWNmZmEtNDYxYi05OTYzLWJlY2Y3ZmMyZWY3NSIsIk1vZGlmaWVkT24iOiIyMDI0LTA5LTIzVDE1OjQzOjQ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zNDQ4MzIiLCJVcmlTdHJpbmciOiJodHRwOi8vd3d3Lm5jYmkubmxtLm5paC5nb3YvcHVibWVkLzM2MzQ0ODM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ODApIn1dfSwiVGFnIjoiQ2l0YXZpUGxhY2Vob2xkZXIjYTI3MWVjMjctZWQ4MS00ZmNjLTgwZDgtYmUwYzMxZDc2MjdkIiwiVGV4dCI6Iig4MCkiLCJXQUlWZXJzaW9uIjoiNi4xNy4wLjAifQ==}</w:instrText>
          </w:r>
          <w:r>
            <w:rPr>
              <w:rFonts w:ascii="Segoe UI" w:hAnsi="Segoe UI" w:cs="Segoe UI"/>
              <w:bCs/>
              <w:lang w:val="en-US"/>
            </w:rPr>
            <w:fldChar w:fldCharType="separate"/>
          </w:r>
          <w:r>
            <w:rPr>
              <w:rFonts w:ascii="Segoe UI" w:hAnsi="Segoe UI" w:cs="Segoe UI"/>
              <w:bCs/>
              <w:lang w:val="en-US"/>
            </w:rPr>
            <w:t>(80)</w:t>
          </w:r>
          <w:r>
            <w:rPr>
              <w:rFonts w:ascii="Segoe UI" w:hAnsi="Segoe UI" w:cs="Segoe UI"/>
              <w:bCs/>
              <w:lang w:val="en-US"/>
            </w:rPr>
            <w:fldChar w:fldCharType="end"/>
          </w:r>
        </w:sdtContent>
      </w:sdt>
      <w:r>
        <w:rPr>
          <w:rFonts w:ascii="Segoe UI" w:hAnsi="Segoe UI" w:cs="Segoe UI"/>
          <w:bCs/>
          <w:lang w:val="en-US"/>
        </w:rPr>
        <w:t xml:space="preserve"> or enhance image quality </w:t>
      </w:r>
      <w:sdt>
        <w:sdtPr>
          <w:rPr>
            <w:rFonts w:ascii="Segoe UI" w:hAnsi="Segoe UI" w:cs="Segoe UI"/>
            <w:bCs/>
            <w:lang w:val="en-US"/>
          </w:rPr>
          <w:alias w:val="To edit, see citavi.com/edit"/>
          <w:tag w:val="CitaviPlaceholder#ee0cbede-f322-4306-b997-1a82880b68c1"/>
          <w:id w:val="757948087"/>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WEzNmM4LWIzYWYtNGU5Ni1iODUwLWNlOTI3ZDdkY2E4MiIsIlJhbmdlTGVuZ3RoIjo0LCJSZWZlcmVuY2VJZCI6IjliYWMyMjFkLTA5ZjMtNDNkZS05NDI5LWIxNDlmODI1NThm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k5Mzk3MTgiLCJVcmlTdHJpbmciOiJodHRwOi8vd3d3Lm5jYmkubmxtLm5paC5nb3YvcHVibWVkLzM5OTM5NzE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MxOjIyIiwiTW9kaWZpZWRCeSI6Il9OaWVIYXUiLCJJZCI6ImE1NDZjYWMxLTI0YjUtNDVlNC05MmU1LTZjMDMyNzI2YzE4OSIsIk1vZGlmaWVkT24iOiIyMDI1LTA3LTA5VDEzOjMxOjIy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1OTItMDI1LTAyNTk1LTUiLCJVcmlTdHJpbmciOiJodHRwczovL2RvaS5vcmcvMTAuMTAzOC9zNDE1OTItMDI1LTAyNTk1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zE6MjIiLCJNb2RpZmllZEJ5IjoiX05pZUhhdSIsIklkIjoiMDRlODY3NTMtY2NlMi00MjE0LWE1NGMtMzY0NWM5NjNkYjYwIiwiTW9kaWZpZWRPbiI6IjIwMjUtMDctMDlUMTM6MzE6MjI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xMTkwMzMwOCIsIlVyaVN0cmluZyI6Imh0dHBzOi8vd3d3Lm5jYmkubmxtLm5paC5nb3YvcG1jL2FydGljbGVzL1BNQzExOTAzMz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}</w:instrText>
          </w:r>
          <w:r>
            <w:rPr>
              <w:rFonts w:ascii="Segoe UI" w:hAnsi="Segoe UI" w:cs="Segoe UI"/>
              <w:bCs/>
              <w:lang w:val="en-US"/>
            </w:rPr>
            <w:fldChar w:fldCharType="separate"/>
          </w:r>
          <w:r>
            <w:rPr>
              <w:rFonts w:ascii="Segoe UI" w:hAnsi="Segoe UI" w:cs="Segoe UI"/>
              <w:bCs/>
              <w:lang w:val="en-US"/>
            </w:rPr>
            <w:t>(81)</w:t>
          </w:r>
          <w:r>
            <w:rPr>
              <w:rFonts w:ascii="Segoe UI" w:hAnsi="Segoe UI" w:cs="Segoe UI"/>
              <w:bCs/>
              <w:lang w:val="en-US"/>
            </w:rPr>
            <w:fldChar w:fldCharType="end"/>
          </w:r>
        </w:sdtContent>
      </w:sdt>
      <w:r>
        <w:rPr>
          <w:rFonts w:ascii="Segoe UI" w:hAnsi="Segoe UI" w:cs="Segoe UI"/>
          <w:bCs/>
          <w:lang w:val="en-US"/>
        </w:rPr>
        <w:t>. Although this reduces the time of training, several hours to days still must be invested. Manual visual inspection remains a crucial validation approach when dealing with imaging-based data but is also very time-</w:t>
      </w:r>
      <w:commentRangeStart w:id="46"/>
      <w:r>
        <w:rPr>
          <w:rFonts w:ascii="Segoe UI" w:hAnsi="Segoe UI" w:cs="Segoe UI"/>
          <w:bCs/>
          <w:lang w:val="en-US"/>
        </w:rPr>
        <w:t>consuming</w:t>
      </w:r>
      <w:commentRangeEnd w:id="46"/>
      <w:r>
        <w:rPr>
          <w:rStyle w:val="Kommentarzeichen"/>
        </w:rPr>
        <w:commentReference w:id="46"/>
      </w:r>
      <w:r>
        <w:rPr>
          <w:rFonts w:ascii="Segoe UI" w:hAnsi="Segoe UI" w:cs="Segoe UI"/>
          <w:bCs/>
          <w:lang w:val="en-US"/>
        </w:rPr>
        <w:t xml:space="preserve">. This study used a 2D approach for the spatial analysis of ILCs. However, as tissues are 3D structures, 3D approaches such as light sheet microscopy have the potential to identify hidden complex structures and cellular networks </w:t>
      </w:r>
      <w:sdt>
        <w:sdtPr>
          <w:rPr>
            <w:rFonts w:ascii="Segoe UI" w:hAnsi="Segoe UI" w:cs="Segoe UI"/>
            <w:bCs/>
            <w:lang w:val="en-US"/>
          </w:rPr>
          <w:alias w:val="To edit, see citavi.com/edit"/>
          <w:tag w:val="CitaviPlaceholder#a995d616-1f61-493b-b3db-f83569a60d2b"/>
          <w:id w:val="1941642468"/>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jZlYzM1LTFjYzktNGQ0OC04NjA0LTdkZWZjNTNkNmQyYSIsIlJhbmdlTGVuZ3RoIjozLCJSZWZlcmVuY2VJZCI6ImY0YTI1MmVjLWZiMGQtNGFiOS1iZTlmLWEyY2QzYTI3NDk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2VsbC4yMDIyLjEyLjAzMS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VsbC4yMDIyLjEyLjAzMSIsIlVyaVN0cmluZyI6Imh0dHBzOi8vZG9pLm9yZy8xMC4xMDE2L2ouY2VsbC4yMDIyLjEyLjAz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i0wOVQwOToyODo0NSIsIk1vZGlmaWVkQnkiOiJfTmllSGF1IiwiSWQiOiIwMmI2N2NhYy1hMGI1LTRhYjEtYjI2My01MDQ0ZWJkMDA3N2YiLCJNb2RpZmllZE9uIjoiMjAyNC0wNi0wOVQwOToyODo0NS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M2NjY5NDczIiwiVXJpU3RyaW5nIjoiaHR0cDovL3d3dy5uY2JpLm5sbS5uaWguZ292L3B1Ym1lZC8zNjY2OTQ3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2MS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c6Mzg6NTMiLCJNb2RpZmllZEJ5IjoiX05pZUhhdSIsIklkIjoiNmMwZWNhYmMtNzU0Yi00MTFhLWIxMzQtNWQ3NzBiN2VjOTJjIiwiTW9kaWZpZWRPbiI6IjIwMjUtMDctMDlUMTc6Mzg6NTM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IxMC4xMDM4L3M0MjI1NS0wMTgtMDAxNi01IiwiVXJpU3RyaW5nIjoiaHR0cHM6Ly9kb2kub3JnLzEwLjEwMzgvczQyMjU1LTAxOC0wMDE2LTUiLCJMaW5rZWRSZXNvdXJjZVN0YXR1cyI6OCwiUHJvcGVydGllcyI6eyIkaWQiOiI4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2LTA5VDA5OjI0OjA1IiwiTW9kaWZpZWRCeSI6Il9OaWVIYXUiLCJJZCI6IjkzMTAzNTM2LTM0OTAtNDA0OS05YTUwLWZkNWQ3NjE3OWQ5MyIsIk1vZGlmaWVkT24iOiIyMDI0LTA2LTA5VDA5OjI0OjA1IiwiUHJvamVjdCI6eyIkcmVmIjoiOCJ9fV0sIk51bWJlciI6IjEiLCJPcmdhbml6YXRpb25zIjpbXSwiT3RoZXJzSW52b2x2ZWQiOltdLCJQYWdlUmFuZ2UiOiI8c3A+XHJcbiAgPG4+MTc2NDwvbj5cclxuICA8aW4+dHJ1ZTwvaW4+XHJcbiAgPG9zPjE3NjQ8L29zPlxyXG4gIDxwcz4xNzY0PC9wcz5cclxuPC9zcD5cclxuPG9zPjE3NjQ8L29zPiIsIlBlcmlvZGljYWwiOnsiJGlkIjoiMTEy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}</w:instrText>
          </w:r>
          <w:r>
            <w:rPr>
              <w:rFonts w:ascii="Segoe UI" w:hAnsi="Segoe UI" w:cs="Segoe UI"/>
              <w:bCs/>
              <w:lang w:val="en-US"/>
            </w:rPr>
            <w:fldChar w:fldCharType="separate"/>
          </w:r>
          <w:r>
            <w:rPr>
              <w:rFonts w:ascii="Segoe UI" w:hAnsi="Segoe UI" w:cs="Segoe UI"/>
              <w:bCs/>
              <w:lang w:val="en-US"/>
            </w:rPr>
            <w:t>(82–84)</w:t>
          </w:r>
          <w:r>
            <w:rPr>
              <w:rFonts w:ascii="Segoe UI" w:hAnsi="Segoe UI" w:cs="Segoe UI"/>
              <w:bCs/>
              <w:lang w:val="en-US"/>
            </w:rPr>
            <w:fldChar w:fldCharType="end"/>
          </w:r>
        </w:sdtContent>
      </w:sdt>
      <w:r>
        <w:rPr>
          <w:rFonts w:ascii="Segoe UI" w:hAnsi="Segoe UI" w:cs="Segoe UI"/>
          <w:bCs/>
          <w:lang w:val="en-US"/>
        </w:rPr>
        <w:t xml:space="preserve">, especially for rare cell types. </w:t>
      </w:r>
    </w:p>
    <w:p w14:paraId="61BDD2A3" w14:textId="3926B3F7" w:rsidR="00707874" w:rsidRPr="00707874" w:rsidRDefault="00707874" w:rsidP="00707874">
      <w:pPr>
        <w:jc w:val="both"/>
        <w:rPr>
          <w:rFonts w:ascii="Segoe UI" w:hAnsi="Segoe UI" w:cs="Segoe UI"/>
          <w:bCs/>
          <w:lang w:val="en-US"/>
        </w:rPr>
      </w:pPr>
      <w:r>
        <w:rPr>
          <w:rFonts w:ascii="Segoe UI" w:hAnsi="Segoe UI" w:cs="Segoe UI"/>
          <w:b/>
          <w:bCs/>
          <w:lang w:val="en-US"/>
        </w:rPr>
        <w:br w:type="page"/>
      </w:r>
    </w:p>
    <w:p w14:paraId="46CCCEA1" w14:textId="254EF947" w:rsidR="00F6277E" w:rsidRPr="003B4C23" w:rsidRDefault="00F6277E" w:rsidP="005A3A2F">
      <w:pPr>
        <w:jc w:val="both"/>
        <w:rPr>
          <w:rFonts w:ascii="Segoe UI" w:hAnsi="Segoe UI" w:cs="Segoe UI"/>
          <w:b/>
          <w:bCs/>
          <w:lang w:val="en-US"/>
        </w:rPr>
      </w:pPr>
      <w:r w:rsidRPr="003B4C23">
        <w:rPr>
          <w:rFonts w:ascii="Segoe UI" w:hAnsi="Segoe UI" w:cs="Segoe UI"/>
          <w:b/>
          <w:bCs/>
          <w:lang w:val="en-US"/>
        </w:rPr>
        <w:lastRenderedPageBreak/>
        <w:t>MATERIAL AND METHODS</w:t>
      </w:r>
    </w:p>
    <w:p w14:paraId="5DF44416" w14:textId="5D5937C2"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lang w:val="en-US"/>
        </w:rPr>
        <w:t>Mice</w:t>
      </w:r>
    </w:p>
    <w:p w14:paraId="6EEE2CE4" w14:textId="5E8CE32E"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sz w:val="20"/>
          <w:szCs w:val="20"/>
          <w:lang w:val="en-US"/>
        </w:rPr>
        <w:t>Ethical statement</w:t>
      </w:r>
    </w:p>
    <w:p w14:paraId="423D1A71" w14:textId="64CF823B" w:rsidR="00276FB5" w:rsidRPr="003B4C23" w:rsidRDefault="00276FB5" w:rsidP="00276FB5">
      <w:pPr>
        <w:jc w:val="both"/>
        <w:rPr>
          <w:rFonts w:ascii="Segoe UI" w:hAnsi="Segoe UI" w:cs="Segoe UI"/>
          <w:sz w:val="20"/>
          <w:szCs w:val="20"/>
          <w:lang w:val="en-US"/>
        </w:rPr>
      </w:pPr>
      <w:r w:rsidRPr="003B4C23">
        <w:rPr>
          <w:rFonts w:ascii="Segoe UI" w:hAnsi="Segoe UI" w:cs="Segoe UI"/>
          <w:sz w:val="20"/>
          <w:szCs w:val="20"/>
          <w:lang w:val="en-US"/>
        </w:rPr>
        <w:t xml:space="preserve">The research presented in this manuscript complies with all relevant ethical regulations. All experimental procedures involving animals were carried out after approval of the study protocols by the </w:t>
      </w:r>
      <w:proofErr w:type="spellStart"/>
      <w:r w:rsidRPr="003B4C23">
        <w:rPr>
          <w:rFonts w:ascii="Segoe UI" w:hAnsi="Segoe UI" w:cs="Segoe UI"/>
          <w:sz w:val="20"/>
          <w:szCs w:val="20"/>
          <w:lang w:val="en-US"/>
        </w:rPr>
        <w:t>Landesamt</w:t>
      </w:r>
      <w:proofErr w:type="spellEnd"/>
      <w:r w:rsidRPr="003B4C23">
        <w:rPr>
          <w:rFonts w:ascii="Segoe UI" w:hAnsi="Segoe UI" w:cs="Segoe UI"/>
          <w:sz w:val="20"/>
          <w:szCs w:val="20"/>
          <w:lang w:val="en-US"/>
        </w:rPr>
        <w:t xml:space="preserve"> für Gesundheit und </w:t>
      </w:r>
      <w:proofErr w:type="spellStart"/>
      <w:r w:rsidRPr="003B4C23">
        <w:rPr>
          <w:rFonts w:ascii="Segoe UI" w:hAnsi="Segoe UI" w:cs="Segoe UI"/>
          <w:sz w:val="20"/>
          <w:szCs w:val="20"/>
          <w:lang w:val="en-US"/>
        </w:rPr>
        <w:t>Soziales</w:t>
      </w:r>
      <w:proofErr w:type="spellEnd"/>
      <w:r w:rsidRPr="003B4C23">
        <w:rPr>
          <w:rFonts w:ascii="Segoe UI" w:hAnsi="Segoe UI" w:cs="Segoe UI"/>
          <w:sz w:val="20"/>
          <w:szCs w:val="20"/>
          <w:lang w:val="en-US"/>
        </w:rPr>
        <w:t xml:space="preserve"> Berlin</w:t>
      </w:r>
      <w:r w:rsidR="007D7E2C">
        <w:rPr>
          <w:rFonts w:ascii="Segoe UI" w:hAnsi="Segoe UI" w:cs="Segoe UI"/>
          <w:sz w:val="20"/>
          <w:szCs w:val="20"/>
          <w:lang w:val="en-US"/>
        </w:rPr>
        <w:t xml:space="preserve"> (</w:t>
      </w:r>
      <w:proofErr w:type="spellStart"/>
      <w:r w:rsidR="007D7E2C">
        <w:rPr>
          <w:rFonts w:ascii="Segoe UI" w:hAnsi="Segoe UI" w:cs="Segoe UI"/>
          <w:sz w:val="20"/>
          <w:szCs w:val="20"/>
          <w:lang w:val="en-US"/>
        </w:rPr>
        <w:t>LaGeSo</w:t>
      </w:r>
      <w:proofErr w:type="spellEnd"/>
      <w:r w:rsidR="007D7E2C">
        <w:rPr>
          <w:rFonts w:ascii="Segoe UI" w:hAnsi="Segoe UI" w:cs="Segoe UI"/>
          <w:sz w:val="20"/>
          <w:szCs w:val="20"/>
          <w:lang w:val="en-US"/>
        </w:rPr>
        <w:t>)</w:t>
      </w:r>
      <w:r w:rsidRPr="003B4C23">
        <w:rPr>
          <w:rFonts w:ascii="Segoe UI" w:hAnsi="Segoe UI" w:cs="Segoe UI"/>
          <w:sz w:val="20"/>
          <w:szCs w:val="20"/>
          <w:lang w:val="en-US"/>
        </w:rPr>
        <w:t>, animal license number (</w:t>
      </w:r>
      <w:r w:rsidR="009E0CC6" w:rsidRPr="009E0CC6">
        <w:rPr>
          <w:rFonts w:ascii="Segoe UI" w:hAnsi="Segoe UI" w:cs="Segoe UI"/>
          <w:sz w:val="20"/>
          <w:szCs w:val="20"/>
          <w:lang w:val="en-US"/>
        </w:rPr>
        <w:t>G0122/20</w:t>
      </w:r>
      <w:r w:rsidRPr="003B4C23">
        <w:rPr>
          <w:rFonts w:ascii="Segoe UI" w:hAnsi="Segoe UI" w:cs="Segoe UI"/>
          <w:sz w:val="20"/>
          <w:szCs w:val="20"/>
          <w:lang w:val="en-US"/>
        </w:rPr>
        <w:t xml:space="preserve">). Mice </w:t>
      </w:r>
      <w:r w:rsidR="007C62D0" w:rsidRPr="003B4C23">
        <w:rPr>
          <w:rFonts w:ascii="Segoe UI" w:hAnsi="Segoe UI" w:cs="Segoe UI"/>
          <w:sz w:val="20"/>
          <w:szCs w:val="20"/>
          <w:lang w:val="en-US"/>
        </w:rPr>
        <w:t xml:space="preserve">used for this study </w:t>
      </w:r>
      <w:r w:rsidRPr="003B4C23">
        <w:rPr>
          <w:rFonts w:ascii="Segoe UI" w:hAnsi="Segoe UI" w:cs="Segoe UI"/>
          <w:sz w:val="20"/>
          <w:szCs w:val="20"/>
          <w:lang w:val="en-US"/>
        </w:rPr>
        <w:t xml:space="preserve">were kept </w:t>
      </w:r>
      <w:r w:rsidR="007C62D0" w:rsidRPr="003B4C23">
        <w:rPr>
          <w:rFonts w:ascii="Segoe UI" w:hAnsi="Segoe UI" w:cs="Segoe UI"/>
          <w:sz w:val="20"/>
          <w:szCs w:val="20"/>
          <w:lang w:val="en-US"/>
        </w:rPr>
        <w:t xml:space="preserve">in the animal facilities of the DRFZ </w:t>
      </w:r>
      <w:r w:rsidRPr="003B4C23">
        <w:rPr>
          <w:rFonts w:ascii="Segoe UI" w:hAnsi="Segoe UI" w:cs="Segoe UI"/>
          <w:sz w:val="20"/>
          <w:szCs w:val="20"/>
          <w:lang w:val="en-US"/>
        </w:rPr>
        <w:t xml:space="preserve">under specific pathogen free conditions, </w:t>
      </w:r>
      <w:r w:rsidR="007C62D0" w:rsidRPr="003B4C23">
        <w:rPr>
          <w:rFonts w:ascii="Segoe UI" w:hAnsi="Segoe UI" w:cs="Segoe UI"/>
          <w:sz w:val="20"/>
          <w:szCs w:val="20"/>
          <w:lang w:val="en-US"/>
        </w:rPr>
        <w:t xml:space="preserve">which included the maintenance of </w:t>
      </w:r>
      <w:r w:rsidRPr="003B4C23">
        <w:rPr>
          <w:rFonts w:ascii="Segoe UI" w:hAnsi="Segoe UI" w:cs="Segoe UI"/>
          <w:sz w:val="20"/>
          <w:szCs w:val="20"/>
          <w:lang w:val="en-US"/>
        </w:rPr>
        <w:t xml:space="preserve">a 12-h light/dark cycle with the ambient temperature set to 22 ± 2 °C and air humidity 55 ± 10% </w:t>
      </w:r>
      <w:proofErr w:type="spellStart"/>
      <w:r w:rsidRPr="003B4C23">
        <w:rPr>
          <w:rFonts w:ascii="Segoe UI" w:hAnsi="Segoe UI" w:cs="Segoe UI"/>
          <w:sz w:val="20"/>
          <w:szCs w:val="20"/>
          <w:lang w:val="en-US"/>
        </w:rPr>
        <w:t>rH</w:t>
      </w:r>
      <w:proofErr w:type="spellEnd"/>
      <w:r w:rsidRPr="003B4C23">
        <w:rPr>
          <w:rFonts w:ascii="Segoe UI" w:hAnsi="Segoe UI" w:cs="Segoe UI"/>
          <w:sz w:val="20"/>
          <w:szCs w:val="20"/>
          <w:lang w:val="en-US"/>
        </w:rPr>
        <w:t xml:space="preserve">. Food and autoclaved water were provided </w:t>
      </w:r>
      <w:r w:rsidRPr="003B4C23">
        <w:rPr>
          <w:rFonts w:ascii="Segoe UI" w:hAnsi="Segoe UI" w:cs="Segoe UI"/>
          <w:i/>
          <w:sz w:val="20"/>
          <w:szCs w:val="20"/>
          <w:lang w:val="en-US"/>
        </w:rPr>
        <w:t>ad libitum</w:t>
      </w:r>
      <w:r w:rsidR="007C62D0" w:rsidRPr="003B4C23">
        <w:rPr>
          <w:rFonts w:ascii="Segoe UI" w:hAnsi="Segoe UI" w:cs="Segoe UI"/>
          <w:i/>
          <w:sz w:val="20"/>
          <w:szCs w:val="20"/>
          <w:lang w:val="en-US"/>
        </w:rPr>
        <w:t xml:space="preserve">. </w:t>
      </w:r>
      <w:r w:rsidRPr="003B4C23">
        <w:rPr>
          <w:rFonts w:ascii="Segoe UI" w:hAnsi="Segoe UI" w:cs="Segoe UI"/>
          <w:sz w:val="20"/>
          <w:szCs w:val="20"/>
          <w:lang w:val="en-US"/>
        </w:rPr>
        <w:t xml:space="preserve"> </w:t>
      </w:r>
      <w:r w:rsidR="007C62D0" w:rsidRPr="003B4C23">
        <w:rPr>
          <w:rFonts w:ascii="Segoe UI" w:hAnsi="Segoe UI" w:cs="Segoe UI"/>
          <w:sz w:val="20"/>
          <w:szCs w:val="20"/>
          <w:lang w:val="en-US"/>
        </w:rPr>
        <w:t xml:space="preserve">The housing of the animals </w:t>
      </w:r>
      <w:proofErr w:type="gramStart"/>
      <w:r w:rsidR="007C62D0" w:rsidRPr="003B4C23">
        <w:rPr>
          <w:rFonts w:ascii="Segoe UI" w:hAnsi="Segoe UI" w:cs="Segoe UI"/>
          <w:sz w:val="20"/>
          <w:szCs w:val="20"/>
          <w:lang w:val="en-US"/>
        </w:rPr>
        <w:t>were</w:t>
      </w:r>
      <w:proofErr w:type="gramEnd"/>
      <w:r w:rsidR="007C62D0" w:rsidRPr="003B4C23">
        <w:rPr>
          <w:rFonts w:ascii="Segoe UI" w:hAnsi="Segoe UI" w:cs="Segoe UI"/>
          <w:sz w:val="20"/>
          <w:szCs w:val="20"/>
          <w:lang w:val="en-US"/>
        </w:rPr>
        <w:t xml:space="preserve"> cages that were </w:t>
      </w:r>
      <w:r w:rsidRPr="003B4C23">
        <w:rPr>
          <w:rFonts w:ascii="Segoe UI" w:hAnsi="Segoe UI" w:cs="Segoe UI"/>
          <w:sz w:val="20"/>
          <w:szCs w:val="20"/>
          <w:lang w:val="en-US"/>
        </w:rPr>
        <w:t>individually ventilated (IVCs)</w:t>
      </w:r>
      <w:r w:rsidR="007C62D0" w:rsidRPr="003B4C23">
        <w:rPr>
          <w:rFonts w:ascii="Segoe UI" w:hAnsi="Segoe UI" w:cs="Segoe UI"/>
          <w:sz w:val="20"/>
          <w:szCs w:val="20"/>
          <w:lang w:val="en-US"/>
        </w:rPr>
        <w:t xml:space="preserve"> and contained </w:t>
      </w:r>
      <w:r w:rsidRPr="003B4C23">
        <w:rPr>
          <w:rFonts w:ascii="Segoe UI" w:hAnsi="Segoe UI" w:cs="Segoe UI"/>
          <w:sz w:val="20"/>
          <w:szCs w:val="20"/>
          <w:lang w:val="en-US"/>
        </w:rPr>
        <w:t>an enriched environment. Animal experiments were conducted following the 3 R Principles: replace, reduce, refine. Mice were handled using tunnels to reduce stress and anxiety.</w:t>
      </w:r>
    </w:p>
    <w:p w14:paraId="0DC2CCAA" w14:textId="1CC6BF37" w:rsidR="00276FB5" w:rsidRPr="003B4C23" w:rsidRDefault="000F288D" w:rsidP="005A3A2F">
      <w:pPr>
        <w:jc w:val="both"/>
        <w:rPr>
          <w:rFonts w:ascii="Segoe UI" w:hAnsi="Segoe UI" w:cs="Segoe UI"/>
          <w:b/>
          <w:sz w:val="20"/>
          <w:szCs w:val="20"/>
          <w:lang w:val="en-US"/>
        </w:rPr>
      </w:pPr>
      <w:r w:rsidRPr="003B4C23">
        <w:rPr>
          <w:rFonts w:ascii="Segoe UI" w:hAnsi="Segoe UI" w:cs="Segoe UI"/>
          <w:b/>
          <w:sz w:val="20"/>
          <w:szCs w:val="20"/>
          <w:lang w:val="en-US"/>
        </w:rPr>
        <w:t>IL-33 application</w:t>
      </w:r>
    </w:p>
    <w:p w14:paraId="2D9701FC" w14:textId="2052DAF1" w:rsidR="00276FB5" w:rsidRPr="003B4C23" w:rsidRDefault="00E94C21" w:rsidP="005A3A2F">
      <w:pPr>
        <w:jc w:val="both"/>
        <w:rPr>
          <w:rFonts w:ascii="Segoe UI" w:hAnsi="Segoe UI" w:cs="Segoe UI"/>
          <w:sz w:val="20"/>
          <w:szCs w:val="20"/>
          <w:lang w:val="en-US"/>
        </w:rPr>
      </w:pPr>
      <w:r w:rsidRPr="003B4C23">
        <w:rPr>
          <w:rFonts w:ascii="Segoe UI" w:hAnsi="Segoe UI" w:cs="Segoe UI"/>
          <w:sz w:val="20"/>
          <w:szCs w:val="20"/>
          <w:lang w:val="en-US"/>
        </w:rPr>
        <w:t>Female 12- to 14-week-old GATA3-enhanced green fluorescent protein (</w:t>
      </w:r>
      <w:proofErr w:type="spellStart"/>
      <w:r w:rsidRPr="003B4C23">
        <w:rPr>
          <w:rFonts w:ascii="Segoe UI" w:hAnsi="Segoe UI" w:cs="Segoe UI"/>
          <w:sz w:val="20"/>
          <w:szCs w:val="20"/>
          <w:lang w:val="en-US"/>
        </w:rPr>
        <w:t>eGFP</w:t>
      </w:r>
      <w:proofErr w:type="spellEnd"/>
      <w:r w:rsidRPr="003B4C23">
        <w:rPr>
          <w:rFonts w:ascii="Segoe UI" w:hAnsi="Segoe UI" w:cs="Segoe UI"/>
          <w:sz w:val="20"/>
          <w:szCs w:val="20"/>
          <w:lang w:val="en-US"/>
        </w:rPr>
        <w:t>) reporter mice</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cf728df4-23a0-4d64-82bd-297df3fab01b"/>
          <w:id w:val="856076175"/>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YzdiMTlmLWEwYTctNDBlNC04ODBjLWQ4NjNjY2I0YzdmOSIsIlJhbmdlTGVuZ3RoIjo0LCJSZWZlcmVuY2VJZCI6Ijk4ZGM0OGQyLWZmNjktNDJmMS1iYWExLTkwZTFhMDJmMTBi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jMvSk5FVVJPU0NJLjE5LTEyLWowMDAyLjE5OTk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zNjY2NTAiLCJVcmlTdHJpbmciOiJodHRwOi8vd3d3Lm5jYmkubmxtLm5paC5nb3YvcHVibWVkLzEwMzY2NjU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4OjM1OjQ4IiwiTW9kaWZpZWRCeSI6Il9OaWVIYXUiLCJJZCI6IjlhOWQ5NzJjLTFiMmMtNDg1Ny1hODI2LWM0MzFhMzYyZDhiNiIsIk1vZGlmaWVkT24iOiIyMDI0LTAzLTI4VDE4OjM1OjQ4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UE1DNjc4MjY2NiIsIlVyaVN0cmluZyI6Imh0dHBzOi8vd3d3Lm5jYmkubmxtLm5paC5nb3YvcG1jL2FydGljbGVzL1BNQzY3ODI2Nj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hUMTg6MzU6NDgiLCJNb2RpZmllZEJ5IjoiX05pZUhhdSIsIklkIjoiOTk3NjNmYjgtNDMyOS00MmViLTk4NDItY2Q0M2I0MDVmZDEzIiwiTW9kaWZpZWRPbiI6IjIwMjQtMDMtMjhUMTg6MzU6NDg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NTIzL0pORVVST1NDSS4xOS0xMi1qMDAwMi4xOTk5IiwiVXJpU3RyaW5nIjoiaHR0cHM6Ly9kb2kub3JnLzEwLjE1MjMvSk5FVVJPU0NJLjE5LTEyLWowMDAyLjE5OT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g1KSJ9XX0sIlRhZyI6IkNpdGF2aVBsYWNlaG9sZGVyI2NmNzI4ZGY0LTIzYTAtNGQ2NC04MmJkLTI5N2RmM2ZhYjAxYiIsIlRleHQiOiIoODU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(85)</w:t>
          </w:r>
          <w:r w:rsidR="008A1628">
            <w:rPr>
              <w:rFonts w:ascii="Segoe UI" w:hAnsi="Segoe UI" w:cs="Segoe UI"/>
              <w:sz w:val="20"/>
              <w:szCs w:val="20"/>
              <w:lang w:val="en-US"/>
            </w:rPr>
            <w:fldChar w:fldCharType="end"/>
          </w:r>
        </w:sdtContent>
      </w:sdt>
      <w:r w:rsidRPr="003B4C23">
        <w:rPr>
          <w:rFonts w:ascii="Segoe UI" w:hAnsi="Segoe UI" w:cs="Segoe UI"/>
          <w:sz w:val="20"/>
          <w:szCs w:val="20"/>
          <w:lang w:val="en-US"/>
        </w:rPr>
        <w:t xml:space="preserve"> were </w:t>
      </w:r>
      <w:proofErr w:type="spellStart"/>
      <w:r w:rsidRPr="003B4C23">
        <w:rPr>
          <w:rFonts w:ascii="Segoe UI" w:hAnsi="Segoe UI" w:cs="Segoe UI"/>
          <w:sz w:val="20"/>
          <w:szCs w:val="20"/>
          <w:lang w:val="en-US"/>
        </w:rPr>
        <w:t>i.p.</w:t>
      </w:r>
      <w:proofErr w:type="spellEnd"/>
      <w:r w:rsidRPr="003B4C23">
        <w:rPr>
          <w:rFonts w:ascii="Segoe UI" w:hAnsi="Segoe UI" w:cs="Segoe UI"/>
          <w:sz w:val="20"/>
          <w:szCs w:val="20"/>
          <w:lang w:val="en-US"/>
        </w:rPr>
        <w:t>-injected with 300 ng recombinant carrier-free mouse IL-33 (</w:t>
      </w:r>
      <w:proofErr w:type="spellStart"/>
      <w:r w:rsidRPr="003B4C23">
        <w:rPr>
          <w:rFonts w:ascii="Segoe UI" w:hAnsi="Segoe UI" w:cs="Segoe UI"/>
          <w:sz w:val="20"/>
          <w:szCs w:val="20"/>
          <w:lang w:val="en-US"/>
        </w:rPr>
        <w:t>Biolegend</w:t>
      </w:r>
      <w:proofErr w:type="spellEnd"/>
      <w:r w:rsidRPr="003B4C23">
        <w:rPr>
          <w:rFonts w:ascii="Segoe UI" w:hAnsi="Segoe UI" w:cs="Segoe UI"/>
          <w:sz w:val="20"/>
          <w:szCs w:val="20"/>
          <w:lang w:val="en-US"/>
        </w:rPr>
        <w:t xml:space="preserve">, San Diego, USA) solved in 0.1 to 0.5 ml sterile saline on up to three consecutive days. The mice were inspected and weighted on a daily basis. </w:t>
      </w:r>
    </w:p>
    <w:p w14:paraId="5E13D536" w14:textId="2404C20F" w:rsidR="002D7992" w:rsidRPr="003B4C23" w:rsidRDefault="002D7992" w:rsidP="005A3A2F">
      <w:pPr>
        <w:jc w:val="both"/>
        <w:rPr>
          <w:rFonts w:ascii="Segoe UI" w:hAnsi="Segoe UI" w:cs="Segoe UI"/>
          <w:b/>
          <w:bCs/>
          <w:sz w:val="20"/>
          <w:szCs w:val="20"/>
          <w:lang w:val="en-US"/>
        </w:rPr>
      </w:pPr>
      <w:r w:rsidRPr="003B4C23">
        <w:rPr>
          <w:rFonts w:ascii="Segoe UI" w:hAnsi="Segoe UI" w:cs="Segoe UI"/>
          <w:b/>
          <w:bCs/>
          <w:sz w:val="20"/>
          <w:szCs w:val="20"/>
          <w:lang w:val="en-US"/>
        </w:rPr>
        <w:t>Organ isolation and tissue preparation</w:t>
      </w:r>
    </w:p>
    <w:p w14:paraId="447F42F0" w14:textId="7C0132DF" w:rsidR="002D7992" w:rsidRPr="003B4C23" w:rsidRDefault="002D7992" w:rsidP="005A3A2F">
      <w:pPr>
        <w:jc w:val="both"/>
        <w:rPr>
          <w:rFonts w:ascii="Segoe UI" w:hAnsi="Segoe UI" w:cs="Segoe UI"/>
          <w:sz w:val="20"/>
          <w:szCs w:val="20"/>
          <w:lang w:val="en-US"/>
        </w:rPr>
      </w:pPr>
      <w:r w:rsidRPr="003B4C23">
        <w:rPr>
          <w:rFonts w:ascii="Segoe UI" w:hAnsi="Segoe UI" w:cs="Segoe UI"/>
          <w:sz w:val="20"/>
          <w:szCs w:val="20"/>
          <w:lang w:val="en-US"/>
        </w:rPr>
        <w:t xml:space="preserve">Mice were sacrificed after none, 1, 2, or 3 doses of IL-33, 24 hours after the last dose. Approximately 1.5 hours before killing the mice, </w:t>
      </w:r>
      <w:r w:rsidRPr="003B4C23">
        <w:rPr>
          <w:rFonts w:ascii="Segoe UI" w:hAnsi="Segoe UI" w:cs="Segoe UI"/>
          <w:i/>
          <w:sz w:val="20"/>
          <w:szCs w:val="20"/>
          <w:lang w:val="en-US"/>
        </w:rPr>
        <w:t>intra-venous (</w:t>
      </w:r>
      <w:proofErr w:type="spellStart"/>
      <w:r w:rsidRPr="003B4C23">
        <w:rPr>
          <w:rFonts w:ascii="Segoe UI" w:hAnsi="Segoe UI" w:cs="Segoe UI"/>
          <w:i/>
          <w:sz w:val="20"/>
          <w:szCs w:val="20"/>
          <w:lang w:val="en-US"/>
        </w:rPr>
        <w:t>i.v.</w:t>
      </w:r>
      <w:proofErr w:type="spellEnd"/>
      <w:r w:rsidRPr="003B4C23">
        <w:rPr>
          <w:rFonts w:ascii="Segoe UI" w:hAnsi="Segoe UI" w:cs="Segoe UI"/>
          <w:i/>
          <w:sz w:val="20"/>
          <w:szCs w:val="20"/>
          <w:lang w:val="en-US"/>
        </w:rPr>
        <w:t>)</w:t>
      </w:r>
      <w:r w:rsidRPr="003B4C23">
        <w:rPr>
          <w:rFonts w:ascii="Segoe UI" w:hAnsi="Segoe UI" w:cs="Segoe UI"/>
          <w:sz w:val="20"/>
          <w:szCs w:val="20"/>
          <w:lang w:val="en-US"/>
        </w:rPr>
        <w:t xml:space="preserve"> administration of 200 mg/kg bodyweight Pimonidazole (</w:t>
      </w:r>
      <w:proofErr w:type="spellStart"/>
      <w:r w:rsidRPr="003B4C23">
        <w:rPr>
          <w:rFonts w:ascii="Segoe UI" w:hAnsi="Segoe UI" w:cs="Segoe UI"/>
          <w:sz w:val="20"/>
          <w:szCs w:val="20"/>
          <w:lang w:val="en-US"/>
        </w:rPr>
        <w:t>Hypoxyprobe</w:t>
      </w:r>
      <w:proofErr w:type="spellEnd"/>
      <w:r w:rsidRPr="003B4C23">
        <w:rPr>
          <w:rFonts w:ascii="Segoe UI" w:hAnsi="Segoe UI" w:cs="Segoe UI"/>
          <w:sz w:val="20"/>
          <w:szCs w:val="20"/>
          <w:lang w:val="en-US"/>
        </w:rPr>
        <w:t xml:space="preserve">, Burlington, USA) was performed. Mice were anesthetized and perfused with 1 % freshly prepared electron-microscopy grade paraformaldehyde (PFA) (EMS, Hatfield, USA) solution. The SI was isolated and flushed extensively with 50 ml Phosphate Buffered saline (PBS) using a syringe before incubation in freshly prepared 1 % PFA in PBS solution for three hours at 4 °C. The lungs were isolated still connected by the trachea, and incubated for three hours in 1 % PFA solution at 4 °C. The PFA solution was discarded, and the samples rinsed with cold PBS for 2-5 min on ice. Afterwards, the organs were incubated in 15 % sucrose solution at 4 °C. After 6 to 12 hours, the sucrose solution was </w:t>
      </w:r>
      <w:proofErr w:type="gramStart"/>
      <w:r w:rsidRPr="003B4C23">
        <w:rPr>
          <w:rFonts w:ascii="Segoe UI" w:hAnsi="Segoe UI" w:cs="Segoe UI"/>
          <w:sz w:val="20"/>
          <w:szCs w:val="20"/>
          <w:lang w:val="en-US"/>
        </w:rPr>
        <w:t>discarded</w:t>
      </w:r>
      <w:proofErr w:type="gramEnd"/>
      <w:r w:rsidRPr="003B4C23">
        <w:rPr>
          <w:rFonts w:ascii="Segoe UI" w:hAnsi="Segoe UI" w:cs="Segoe UI"/>
          <w:sz w:val="20"/>
          <w:szCs w:val="20"/>
          <w:lang w:val="en-US"/>
        </w:rPr>
        <w:t xml:space="preserve"> and the samples were put into 30 % sucrose solution for 6 to 12 hours at 4 °C. Lung samples were prepared by inflating the lungs through the trachea with 1:2 </w:t>
      </w:r>
      <w:proofErr w:type="spellStart"/>
      <w:proofErr w:type="gramStart"/>
      <w:r w:rsidRPr="003B4C23">
        <w:rPr>
          <w:rFonts w:ascii="Segoe UI" w:hAnsi="Segoe UI" w:cs="Segoe UI"/>
          <w:sz w:val="20"/>
          <w:szCs w:val="20"/>
          <w:lang w:val="en-US"/>
        </w:rPr>
        <w:t>PBS:Tissue</w:t>
      </w:r>
      <w:proofErr w:type="gramEnd"/>
      <w:r w:rsidRPr="003B4C23">
        <w:rPr>
          <w:rFonts w:ascii="Segoe UI" w:hAnsi="Segoe UI" w:cs="Segoe UI"/>
          <w:sz w:val="20"/>
          <w:szCs w:val="20"/>
          <w:lang w:val="en-US"/>
        </w:rPr>
        <w:t>-Tek</w:t>
      </w:r>
      <w:proofErr w:type="spellEnd"/>
      <w:r w:rsidRPr="003B4C23">
        <w:rPr>
          <w:rFonts w:ascii="Segoe UI" w:hAnsi="Segoe UI" w:cs="Segoe UI"/>
          <w:sz w:val="20"/>
          <w:szCs w:val="20"/>
          <w:lang w:val="en-US"/>
        </w:rPr>
        <w:t xml:space="preserve"> O.C.T. Compound (Sakura) solution using a syringe and carefully put into prefilled cryomolds containing O.C.T. medium. To prepare the SI for freezing, the SI was cut into three equal parts. Each part was then slid on blunt scissors and carefully cut longitudinally. Swiss roll samples were prepared</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f201eaf0-5ccf-4f42-ad5f-2f6ba8a8dab8"/>
          <w:id w:val="536861399"/>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TQ1YjBiLTJkNTUtNDM2OC04NWUzLWM2NmZiMWMwZmMzOCIsIlJhbmdlTGVuZ3RoIjo0LCJSZWZlcmVuY2VJZCI6ImRhZjUyMzE5LWI1NDQtNDA2NC04ZjFlLWY2MTI1NzA2MjQ3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yNTgvMDAyMzY3NzgxNzgwOTU4NTc3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TgvMDAyMzY3NzgxNzgwOTU4NTc3IiwiVXJpU3RyaW5nIjoiaHR0cHM6Ly9kb2kub3JnLzEwLjEyNTgvMDAyMzY3NzgxNzgwOTU4NTc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4VDE4OjQ4OjU1IiwiTW9kaWZpZWRCeSI6Il9OaWVIYXUiLCJJZCI6IjUwMTE4YjU2LTEzMzUtNGFiOS05YmIzLTU0NjYyNWY3ZTUyZCIsIk1vZGlmaWVkT24iOiIyMDI0LTAzLTI4VDE4OjQ4OjU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NzAyMjAxOCIsIlVyaVN0cmluZyI6Imh0dHA6Ly93d3cubmNiaS5ubG0ubmloLmdvdi9wdWJtZWQvNzAyMjAx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(86)</w:t>
          </w:r>
          <w:r w:rsidR="008A1628">
            <w:rPr>
              <w:rFonts w:ascii="Segoe UI" w:hAnsi="Segoe UI" w:cs="Segoe UI"/>
              <w:sz w:val="20"/>
              <w:szCs w:val="20"/>
              <w:lang w:val="en-US"/>
            </w:rPr>
            <w:fldChar w:fldCharType="end"/>
          </w:r>
        </w:sdtContent>
      </w:sdt>
      <w:r w:rsidR="008A1628">
        <w:rPr>
          <w:rFonts w:ascii="Segoe UI" w:hAnsi="Segoe UI" w:cs="Segoe UI"/>
          <w:sz w:val="20"/>
          <w:szCs w:val="20"/>
          <w:lang w:val="en-US"/>
        </w:rPr>
        <w:t xml:space="preserve"> </w:t>
      </w:r>
      <w:r w:rsidRPr="003B4C23">
        <w:rPr>
          <w:rFonts w:ascii="Segoe UI" w:hAnsi="Segoe UI" w:cs="Segoe UI"/>
          <w:sz w:val="20"/>
          <w:szCs w:val="20"/>
          <w:lang w:val="en-US"/>
        </w:rPr>
        <w:t>and carefully put into cryomolds filled with O.C.T. medium.</w:t>
      </w:r>
    </w:p>
    <w:p w14:paraId="781A836C" w14:textId="58FD731B" w:rsidR="007C5298" w:rsidRPr="003B4C23" w:rsidRDefault="007C5298" w:rsidP="003B4EE9">
      <w:pPr>
        <w:jc w:val="both"/>
        <w:rPr>
          <w:rFonts w:ascii="Segoe UI" w:hAnsi="Segoe UI" w:cs="Segoe UI"/>
          <w:b/>
          <w:bCs/>
          <w:lang w:val="en-US"/>
        </w:rPr>
      </w:pPr>
      <w:r w:rsidRPr="003B4C23">
        <w:rPr>
          <w:rFonts w:ascii="Segoe UI" w:hAnsi="Segoe UI" w:cs="Segoe UI"/>
          <w:b/>
          <w:bCs/>
          <w:lang w:val="en-US"/>
        </w:rPr>
        <w:t>Cyclic IF: Multi epitope ligand cartography (MELC)</w:t>
      </w:r>
    </w:p>
    <w:p w14:paraId="3F918FD2" w14:textId="5FC1F48E" w:rsidR="003B4EE9" w:rsidRPr="003B4C23" w:rsidRDefault="0022215F" w:rsidP="003B4EE9">
      <w:pPr>
        <w:jc w:val="both"/>
        <w:rPr>
          <w:rFonts w:ascii="Segoe UI" w:hAnsi="Segoe UI" w:cs="Segoe UI"/>
          <w:b/>
          <w:bCs/>
          <w:sz w:val="20"/>
          <w:szCs w:val="20"/>
          <w:lang w:val="en-US"/>
        </w:rPr>
      </w:pPr>
      <w:r w:rsidRPr="003B4C23">
        <w:rPr>
          <w:rFonts w:ascii="Segoe UI" w:hAnsi="Segoe UI" w:cs="Segoe UI"/>
          <w:b/>
          <w:bCs/>
          <w:sz w:val="20"/>
          <w:szCs w:val="20"/>
          <w:lang w:val="en-US"/>
        </w:rPr>
        <w:t xml:space="preserve">Tissue Preparation </w:t>
      </w:r>
    </w:p>
    <w:p w14:paraId="74418B7F" w14:textId="77777777" w:rsidR="003B4EE9" w:rsidRPr="003B4C23" w:rsidRDefault="00D12802" w:rsidP="003B4EE9">
      <w:pPr>
        <w:jc w:val="both"/>
        <w:rPr>
          <w:rFonts w:ascii="Segoe UI" w:hAnsi="Segoe UI" w:cs="Segoe UI"/>
          <w:color w:val="212121"/>
          <w:sz w:val="20"/>
          <w:szCs w:val="20"/>
          <w:lang w:val="en-US"/>
        </w:rPr>
      </w:pPr>
      <w:r w:rsidRPr="003B4C23">
        <w:rPr>
          <w:rFonts w:ascii="Segoe UI" w:hAnsi="Segoe UI" w:cs="Segoe UI"/>
          <w:color w:val="212121"/>
          <w:sz w:val="20"/>
          <w:szCs w:val="20"/>
          <w:lang w:val="en-US"/>
        </w:rPr>
        <w:t>Fresh frozen tissue was cut 5 µm thick with a NX80 cryotome (</w:t>
      </w:r>
      <w:proofErr w:type="spellStart"/>
      <w:r w:rsidRPr="003B4C23">
        <w:rPr>
          <w:rFonts w:ascii="Segoe UI" w:hAnsi="Segoe UI" w:cs="Segoe UI"/>
          <w:color w:val="212121"/>
          <w:sz w:val="20"/>
          <w:szCs w:val="20"/>
          <w:lang w:val="en-US"/>
        </w:rPr>
        <w:t>ThermoFisher</w:t>
      </w:r>
      <w:proofErr w:type="spellEnd"/>
      <w:r w:rsidRPr="003B4C23">
        <w:rPr>
          <w:rFonts w:ascii="Segoe UI" w:hAnsi="Segoe UI" w:cs="Segoe UI"/>
          <w:color w:val="212121"/>
          <w:sz w:val="20"/>
          <w:szCs w:val="20"/>
          <w:lang w:val="en-US"/>
        </w:rPr>
        <w:t>, Waltham, Massachusetts, USA)</w:t>
      </w:r>
      <w:r w:rsidR="005744B8" w:rsidRPr="003B4C23">
        <w:rPr>
          <w:rFonts w:ascii="Segoe UI" w:hAnsi="Segoe UI" w:cs="Segoe UI"/>
          <w:color w:val="212121"/>
          <w:sz w:val="20"/>
          <w:szCs w:val="20"/>
          <w:lang w:val="en-US"/>
        </w:rPr>
        <w:t xml:space="preserve"> </w:t>
      </w:r>
      <w:r w:rsidRPr="003B4C23">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w:t>
      </w:r>
      <w:proofErr w:type="spellStart"/>
      <w:r w:rsidRPr="003B4C23">
        <w:rPr>
          <w:rFonts w:ascii="Segoe UI" w:hAnsi="Segoe UI" w:cs="Segoe UI"/>
          <w:color w:val="212121"/>
          <w:sz w:val="20"/>
          <w:szCs w:val="20"/>
          <w:lang w:val="en-US"/>
        </w:rPr>
        <w:t>RNAse</w:t>
      </w:r>
      <w:proofErr w:type="spellEnd"/>
      <w:r w:rsidRPr="003B4C23">
        <w:rPr>
          <w:rFonts w:ascii="Segoe UI" w:hAnsi="Segoe UI" w:cs="Segoe UI"/>
          <w:color w:val="212121"/>
          <w:sz w:val="20"/>
          <w:szCs w:val="20"/>
          <w:lang w:val="en-US"/>
        </w:rPr>
        <w:t>-free;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w:t>
      </w:r>
      <w:proofErr w:type="spellStart"/>
      <w:r w:rsidRPr="003B4C23">
        <w:rPr>
          <w:rFonts w:ascii="Segoe UI" w:hAnsi="Segoe UI" w:cs="Segoe UI"/>
          <w:color w:val="212121"/>
          <w:sz w:val="20"/>
          <w:szCs w:val="20"/>
          <w:lang w:val="en-US"/>
        </w:rPr>
        <w:t>μl</w:t>
      </w:r>
      <w:proofErr w:type="spellEnd"/>
      <w:r w:rsidRPr="003B4C23">
        <w:rPr>
          <w:rFonts w:ascii="Segoe UI" w:hAnsi="Segoe UI" w:cs="Segoe UI"/>
          <w:color w:val="212121"/>
          <w:sz w:val="20"/>
          <w:szCs w:val="20"/>
          <w:lang w:val="en-US"/>
        </w:rPr>
        <w:t xml:space="preserve"> of PBS was created using “press-to-seal” silicone sheets (Life technologies, Carlsbad, California, USA; 1.0 mm </w:t>
      </w:r>
      <w:r w:rsidRPr="003B4C23">
        <w:rPr>
          <w:rFonts w:ascii="Segoe UI" w:hAnsi="Segoe UI" w:cs="Segoe UI"/>
          <w:color w:val="212121"/>
          <w:sz w:val="20"/>
          <w:szCs w:val="20"/>
          <w:lang w:val="en-US"/>
        </w:rPr>
        <w:lastRenderedPageBreak/>
        <w:t>thickness) with a circular cut-out (10 mm diameter), which was attached to the coverslip, surrounding the sample.</w:t>
      </w:r>
    </w:p>
    <w:p w14:paraId="2A63F701" w14:textId="4BE39114" w:rsidR="00D12802" w:rsidRPr="003B4C23" w:rsidRDefault="00D12802" w:rsidP="003B4EE9">
      <w:pPr>
        <w:jc w:val="both"/>
        <w:rPr>
          <w:rFonts w:ascii="Segoe UI" w:hAnsi="Segoe UI" w:cs="Segoe UI"/>
          <w:b/>
          <w:bCs/>
          <w:lang w:val="en-US"/>
        </w:rPr>
      </w:pPr>
      <w:r w:rsidRPr="003B4C23">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597E97D8" w:rsidR="0022215F" w:rsidRPr="003B4C23" w:rsidRDefault="007C5298" w:rsidP="005A3A2F">
      <w:pPr>
        <w:jc w:val="both"/>
        <w:rPr>
          <w:rFonts w:ascii="Segoe UI" w:hAnsi="Segoe UI" w:cs="Segoe UI"/>
          <w:b/>
          <w:bCs/>
          <w:sz w:val="20"/>
          <w:szCs w:val="20"/>
          <w:lang w:val="en-US"/>
        </w:rPr>
      </w:pPr>
      <w:r w:rsidRPr="003B4C23">
        <w:rPr>
          <w:rFonts w:ascii="Segoe UI" w:hAnsi="Segoe UI" w:cs="Segoe UI"/>
          <w:b/>
          <w:bCs/>
          <w:sz w:val="20"/>
          <w:szCs w:val="20"/>
          <w:lang w:val="en-US"/>
        </w:rPr>
        <w:t>I</w:t>
      </w:r>
      <w:r w:rsidR="0022215F" w:rsidRPr="003B4C23">
        <w:rPr>
          <w:rFonts w:ascii="Segoe UI" w:hAnsi="Segoe UI" w:cs="Segoe UI"/>
          <w:b/>
          <w:bCs/>
          <w:sz w:val="20"/>
          <w:szCs w:val="20"/>
          <w:lang w:val="en-US"/>
        </w:rPr>
        <w:t>mage Acquisition</w:t>
      </w:r>
    </w:p>
    <w:p w14:paraId="7C566A73" w14:textId="0CFA870E" w:rsidR="00FB1AA3" w:rsidRPr="008A1628" w:rsidRDefault="00FB1AA3"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The data was acquired using a modified </w:t>
      </w:r>
      <w:proofErr w:type="spellStart"/>
      <w:r w:rsidRPr="008A1628">
        <w:rPr>
          <w:rFonts w:ascii="Segoe UI" w:hAnsi="Segoe UI" w:cs="Segoe UI"/>
          <w:color w:val="212121"/>
          <w:sz w:val="20"/>
          <w:szCs w:val="20"/>
          <w:lang w:val="en-US"/>
        </w:rPr>
        <w:t>Toponome</w:t>
      </w:r>
      <w:proofErr w:type="spellEnd"/>
      <w:r w:rsidRPr="008A1628">
        <w:rPr>
          <w:rFonts w:ascii="Segoe UI" w:hAnsi="Segoe UI" w:cs="Segoe UI"/>
          <w:color w:val="212121"/>
          <w:sz w:val="20"/>
          <w:szCs w:val="20"/>
          <w:lang w:val="en-US"/>
        </w:rPr>
        <w:t xml:space="preserve"> Image Cycler Mm3 (Tic) (</w:t>
      </w:r>
      <w:proofErr w:type="spellStart"/>
      <w:r w:rsidRPr="008A1628">
        <w:rPr>
          <w:rFonts w:ascii="Segoe UI" w:hAnsi="Segoe UI" w:cs="Segoe UI"/>
          <w:color w:val="212121"/>
          <w:sz w:val="20"/>
          <w:szCs w:val="20"/>
          <w:lang w:val="en-US"/>
        </w:rPr>
        <w:t>Meltec</w:t>
      </w:r>
      <w:proofErr w:type="spellEnd"/>
      <w:r w:rsidRPr="008A1628">
        <w:rPr>
          <w:rFonts w:ascii="Segoe UI" w:hAnsi="Segoe UI" w:cs="Segoe UI"/>
          <w:color w:val="212121"/>
          <w:sz w:val="20"/>
          <w:szCs w:val="20"/>
          <w:lang w:val="en-US"/>
        </w:rPr>
        <w:t xml:space="preserve"> GmbH &amp; Co. KG, Magdeburg, Germany) and a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Device 1.0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GmbH, Magdeburg, Germany). Details of equipped components are summarized in </w:t>
      </w:r>
      <w:r w:rsidR="00213E5B" w:rsidRPr="008A1628">
        <w:rPr>
          <w:rFonts w:ascii="Segoe UI" w:hAnsi="Segoe UI" w:cs="Segoe UI"/>
          <w:color w:val="212121"/>
          <w:sz w:val="20"/>
          <w:szCs w:val="20"/>
          <w:lang w:val="en-US"/>
        </w:rPr>
        <w:t xml:space="preserve">supplementary </w:t>
      </w:r>
      <w:r w:rsidRPr="008A1628">
        <w:rPr>
          <w:rFonts w:ascii="Segoe UI" w:hAnsi="Segoe UI" w:cs="Segoe UI"/>
          <w:color w:val="212121"/>
          <w:sz w:val="20"/>
          <w:szCs w:val="20"/>
          <w:lang w:val="en-US"/>
        </w:rPr>
        <w:t xml:space="preserve">table 1. </w:t>
      </w:r>
    </w:p>
    <w:p w14:paraId="29E5DAAE" w14:textId="076BC33E" w:rsidR="00257B1B" w:rsidRPr="008A1628" w:rsidRDefault="00257B1B"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MELC image acquisition consists of 4 steps that are repeated in cycles: (1) Antibody incubation for 15 to 55 mins and 30 automatic washing steps; (2) Image acquisition of up to 4 channels of 3 previously selected FOVs; (3) Photo-bleaching of 5 to 30 mins of each FOV; (4) Image acquisition of the bleaching image for every selected FOV. </w:t>
      </w:r>
      <w:r w:rsidR="00677C06" w:rsidRPr="008A1628">
        <w:rPr>
          <w:rFonts w:ascii="Segoe UI" w:hAnsi="Segoe UI" w:cs="Segoe UI"/>
          <w:color w:val="212121"/>
          <w:sz w:val="20"/>
          <w:szCs w:val="20"/>
          <w:lang w:val="en-US"/>
        </w:rPr>
        <w:t xml:space="preserve">During image acquisition, image stacks of 10 in both positive and negative z-dimension were acquired sized 2048 x 2048 pixels, where each pixel represented 0.325 µm. </w:t>
      </w:r>
    </w:p>
    <w:p w14:paraId="213BDD49" w14:textId="71871F23" w:rsidR="0022215F" w:rsidRPr="003B4C23" w:rsidRDefault="0022215F"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Antibody </w:t>
      </w:r>
      <w:r w:rsidR="007E7B9C" w:rsidRPr="003B4C23">
        <w:rPr>
          <w:rFonts w:ascii="Segoe UI" w:hAnsi="Segoe UI" w:cs="Segoe UI"/>
          <w:b/>
          <w:bCs/>
          <w:sz w:val="20"/>
          <w:szCs w:val="20"/>
          <w:lang w:val="en-US"/>
        </w:rPr>
        <w:t>Panel</w:t>
      </w:r>
    </w:p>
    <w:p w14:paraId="5FE0F06F" w14:textId="50D64634" w:rsidR="00213E5B" w:rsidRPr="003B4C23" w:rsidRDefault="00213E5B" w:rsidP="005A3A2F">
      <w:pPr>
        <w:jc w:val="both"/>
        <w:rPr>
          <w:rFonts w:ascii="Segoe UI" w:hAnsi="Segoe UI" w:cs="Segoe UI"/>
          <w:bCs/>
          <w:lang w:val="en-US"/>
        </w:rPr>
      </w:pPr>
      <w:r w:rsidRPr="003B4C23">
        <w:rPr>
          <w:rFonts w:ascii="Segoe UI" w:hAnsi="Segoe UI" w:cs="Segoe UI"/>
          <w:bCs/>
          <w:lang w:val="en-US"/>
        </w:rPr>
        <w:t xml:space="preserve">All antibodies used for this study were titrated for the optimal dilution in murine lung and SI samples and are summarized in Supplementary table 2. </w:t>
      </w:r>
      <w:r w:rsidR="00921CCB" w:rsidRPr="003B4C23">
        <w:rPr>
          <w:rFonts w:ascii="Segoe UI" w:hAnsi="Segoe UI" w:cs="Segoe UI"/>
          <w:bCs/>
          <w:lang w:val="en-US"/>
        </w:rPr>
        <w:t>Optimal order of the antibodies was determined by test experiments. Steric hindrance issues that might appear due to this specific labeling order have been ruled out as previously shown.</w:t>
      </w:r>
    </w:p>
    <w:p w14:paraId="275D88DB" w14:textId="497F81FB" w:rsidR="00921CCB" w:rsidRPr="003B4C23" w:rsidRDefault="00921CCB" w:rsidP="005A3A2F">
      <w:pPr>
        <w:jc w:val="both"/>
        <w:rPr>
          <w:rFonts w:ascii="Segoe UI" w:hAnsi="Segoe UI" w:cs="Segoe UI"/>
          <w:bCs/>
          <w:lang w:val="en-US"/>
        </w:rPr>
      </w:pPr>
      <w:r w:rsidRPr="003B4C23">
        <w:rPr>
          <w:rFonts w:ascii="Segoe UI" w:hAnsi="Segoe UI" w:cs="Segoe UI"/>
          <w:bCs/>
          <w:lang w:val="en-US"/>
        </w:rPr>
        <w:t xml:space="preserve">For each experiment, 60 µl of freshly prepared antibody dilution was pipetted in a 96-well plate. </w:t>
      </w:r>
    </w:p>
    <w:p w14:paraId="3042FFB7" w14:textId="4F2751ED" w:rsidR="00044AD8" w:rsidRPr="003B4C23" w:rsidRDefault="00044AD8" w:rsidP="005A3A2F">
      <w:pPr>
        <w:jc w:val="both"/>
        <w:rPr>
          <w:rFonts w:ascii="Segoe UI" w:hAnsi="Segoe UI" w:cs="Segoe UI"/>
          <w:b/>
          <w:bCs/>
          <w:sz w:val="20"/>
          <w:szCs w:val="20"/>
          <w:lang w:val="en-US"/>
        </w:rPr>
      </w:pPr>
      <w:r w:rsidRPr="003B4C23">
        <w:rPr>
          <w:rFonts w:ascii="Segoe UI" w:hAnsi="Segoe UI" w:cs="Segoe UI"/>
          <w:b/>
          <w:bCs/>
          <w:sz w:val="20"/>
          <w:szCs w:val="20"/>
          <w:lang w:val="en-US"/>
        </w:rPr>
        <w:t>Image Pre-processing</w:t>
      </w:r>
    </w:p>
    <w:p w14:paraId="116C0CC5" w14:textId="450F5AED" w:rsidR="00605A64" w:rsidRPr="003B4C23" w:rsidRDefault="00605A64" w:rsidP="005A3A2F">
      <w:pPr>
        <w:jc w:val="both"/>
        <w:rPr>
          <w:rFonts w:ascii="Segoe UI" w:hAnsi="Segoe UI" w:cs="Segoe UI"/>
          <w:bCs/>
          <w:lang w:val="en-US"/>
        </w:rPr>
      </w:pPr>
      <w:r w:rsidRPr="003B4C23">
        <w:rPr>
          <w:rFonts w:ascii="Segoe UI" w:hAnsi="Segoe UI" w:cs="Segoe UI"/>
          <w:bCs/>
          <w:lang w:val="en-US"/>
        </w:rPr>
        <w:t xml:space="preserve">Image preprocessing of the Tic MELC data was performed as previously described (Pascual-Reguant et al. 2021). For the MELC data acquired with the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device, the implemented </w:t>
      </w:r>
      <w:proofErr w:type="spellStart"/>
      <w:r w:rsidRPr="003B4C23">
        <w:rPr>
          <w:rFonts w:ascii="Segoe UI" w:hAnsi="Segoe UI" w:cs="Segoe UI"/>
          <w:bCs/>
          <w:lang w:val="en-US"/>
        </w:rPr>
        <w:t>TICobserver</w:t>
      </w:r>
      <w:proofErr w:type="spellEnd"/>
      <w:r w:rsidRPr="003B4C23">
        <w:rPr>
          <w:rFonts w:ascii="Segoe UI" w:hAnsi="Segoe UI" w:cs="Segoe UI"/>
          <w:bCs/>
          <w:lang w:val="en-US"/>
        </w:rPr>
        <w:t xml:space="preserve"> software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GmbH, Magdeburg, Germany) was used. Both approaches comprised image registration, background subtraction, and illumination correction, and achieved comparable results. Image normalization was performed in Fiji ImageJ</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17f37e47-e139-4720-bf9f-664bdd5c12aa"/>
          <w:id w:val="-652596799"/>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ZDYwOWJhLTE3ZDktNDdhZS1hZWNlLTY0ZGFhZjE0MGNhZSIsIlJhbmdlTGVuZ3RoIjozLCJSZWZlcmVuY2VJZCI6IjYyMzYwNGY0LTlmMmEtNDAyZi05MThjLTFlOGU1MmJkYjc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OC8wNi8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ExVDA4OjE4OjM2IiwiTW9kaWZpZWRCeSI6Il9OaWVIYXUiLCJJZCI6ImFhNmRmMjliLWE4NzgtNDA4MS1hMmZkLThjNmNkYzMzN2M4MSIsIk1vZGlmaWVkT24iOiIyMDI0LTA0LTExVDA4OjE4OjM2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C0xMVQwODoxODozNiIsIk1vZGlmaWVkQnkiOiJfTmllSGF1IiwiSWQiOiIwMDYwODJjYS1mNTdiLTQ0ZTYtYTIyZS0yYmRjMjBkNTFkNzMiLCJNb2RpZmllZE9uIjoiMjAyNC0wNC0xMVQwODoxODozNi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IyNzQzNzcyIiwiVXJpU3RyaW5nIjoiaHR0cDovL3d3dy5uY2JpLm5sbS5uaWguZ292L3B1Ym1lZC8yMjc0Mzc3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cvMDcvMjAxNSIsIkRvaSI6IjEwLjEwMDIvbXJkLjIyNDg5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MDIvbXJkLjIyNDg5IiwiVXJpU3RyaW5nIjoiaHR0cHM6Ly9kb2kub3JnLzEwLjEwMDIvbXJkLjIyNDg5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0LTExVDA4OjE5OjE1IiwiTW9kaWZpZWRCeSI6Il9OaWVIYXUiLCJJZCI6ImI0NjE1YWQ0LTM1ZmItNGFlZi05M2RhLTM0OWI2MTJkNjQ2ZCIsIk1vZGlmaWVkT24iOiIyMDI0LTA0LTExVDA4OjE5OjE1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jYxNTMzNjgiLCJVcmlTdHJpbmciOiJodHRwOi8vd3d3Lm5jYmkubmxtLm5paC5nb3YvcHVibWVkLzI2MTUzMzY4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ExVDA4OjE5OjE1IiwiTW9kaWZpZWRCeSI6Il9OaWVIYXUiLCJJZCI6ImY4MGE1MjQ5LTdjOGItNGQ0Mi04ZmIzLWM0MzgyMWU5NTBkMiIsIk1vZGlmaWVkT24iOiIyMDI0LTA0LTExVDA4OjE5OjE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UE1DNTQyODk4NCIsIlVyaVN0cmluZyI6Imh0dHBzOi8vd3d3Lm5jYmkubmxtLm5paC5nb3YvcG1jL2FydGljbGVzL1BNQzU0Mjg5ODQ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(87, 88)</w:t>
          </w:r>
          <w:r w:rsidR="008A1628">
            <w:rPr>
              <w:rFonts w:ascii="Segoe UI" w:hAnsi="Segoe UI" w:cs="Segoe UI"/>
              <w:bCs/>
              <w:lang w:val="en-US"/>
            </w:rPr>
            <w:fldChar w:fldCharType="end"/>
          </w:r>
        </w:sdtContent>
      </w:sdt>
      <w:r w:rsidRPr="003B4C23">
        <w:rPr>
          <w:rFonts w:ascii="Segoe UI" w:hAnsi="Segoe UI" w:cs="Segoe UI"/>
          <w:bCs/>
          <w:lang w:val="en-US"/>
        </w:rPr>
        <w:t xml:space="preserve"> just as described in previous publications, and included background estimation (rolling ball algorithm), edge removal, as well as image intensity scaling</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4e7415c7-32b3-4ecb-9aea-30b567509336"/>
          <w:id w:val="194310371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mMyNjM1LTg4YjQtNDY4MS1iMWZmLTA3ZjYyNDBjYTI2YiIsIlJhbmdlTGVuZ3RoIjozLCJSZWZlcmVuY2VJZCI6IjFkOTMwMWFjLWYzNzktNDJiNi04OTkwLTI0ZDA3MmI1YTk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yb2xpbiIsIkxhc3ROYW1lIjoiSG9sendhcnRoIiwiUHJvdGVjdGVkIjpmYWxzZSwiU2V4IjowLCJDcmVhdGVkQnkiOiJfTmllSGF1IiwiQ3JlYXRlZE9uIjoiMjAyMy0wOC0wN1QxMzoxMDo1NSIsIk1vZGlmaWVkQnkiOiJfTmllSGF1IiwiSWQiOiI5YjEwZmM1Ni02ZGJlLTRkNTQtOTI2Mi1mNGQ3YWI2NTJmYTMiLCJNb2RpZmllZE9uIjoiMjAyMy0wOC0wN1QxMzoxMDo1NS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A4LzIwMTgiLCJEb2kiOiIxMC4xMDAyL2N5dG8uYS4yMzUyNi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zMDEwNzA5NiIsIlVyaVN0cmluZyI6Imh0dHA6Ly93d3cubmNiaS5ubG0ubmloLmdvdi9wdWJtZWQvMzAxMDcwO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A6NTUiLCJNb2RpZmllZEJ5IjoiX05pZUhhdSIsIklkIjoiYTZkZWE1ZTYtNThhMi00MjhiLTg4Y2YtOWRlMzMwYTEwMWFiIiwiTW9kaWZpZWRPbiI6IjIwMjMtMDgtMDdUMTM6MTA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yL2N5dG8uYS4yMzUyNiIsIlVyaVN0cmluZyI6Imh0dHBzOi8vZG9pLm9yZy8xMC4xMDAyL2N5dG8uYS4yMzUyN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HJlZiI6IjgifX0seyIkcmVmIjoiOSJ9LHsiJGlkIjoiMzE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zMi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zMy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M0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cmVmIjoiNyJ9LHsiJGlkIjoiMz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z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cmVmIjoiMTAifSx7IiRpZCI6IjM3IiwiJHR5cGUiOiJTd2lzc0FjYWRlbWljLkNpdGF2aS5QZXJzb24sIFN3aXNzQWNhZGVtaWMuQ2l0YXZpIiwiRmlyc3ROYW1lIjoiV2VybmVyIiwiTGFzdE5hbWUiOiJNw7xsbGVyIiwiUHJvdGVjdGVkIjpmYWxzZSwiU2V4IjowLCJDcmVhdGVkQnkiOiJfTmllSGF1IiwiQ3JlYXRlZE9uIjoiMjAyMy0wOC0wN1QxMzoxMjoxNiIsIk1vZGlmaWVkQnkiOiJfTmllSGF1IiwiSWQiOiIyOGMxOTU4ZS0yOTQ3LTQwNTgtYmVkNy1lYTg2NWM5NzJiM2IiLCJNb2RpZmllZE9uIjoiMjAyMy0wOC0wN1QxMzoxMjoxNiIsIlByb2plY3QiOnsiJHJlZiI6IjgifX0seyIkaWQiOiIzOC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S8wMy8yMDIxIiwiRG9pIjoiMTAuMTAzOC9zNDE0NjctMDIxLTIxOTk0LTg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MTAuMTAzOC9zNDE0NjctMDIxLTIxOTk0LTgiLCJVcmlTdHJpbmciOiJodHRwczovL2RvaS5vcmcvMTAuMTAzOC9zNDE0NjctMDIxLTIxOTk0LTg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M6MTI6MTYiLCJNb2RpZmllZEJ5IjoiX05pZUhhdSIsIklkIjoiY2M0ZWFhM2YtODMzOC00YmY4LTg4ZjYtMTA3NDk4ODc2YzliIiwiTW9kaWZpZWRPbiI6IjIwMjMtMDgtMDdUMTM6MTI6MTY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JQTUM3OTc5ODIzIiwiVXJpU3RyaW5nIjoiaHR0cHM6Ly93d3cubmNiaS5ubG0ubmloLmdvdi9wbWMvYXJ0aWNsZXMvUE1DNzk3OTgy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wN1QxMzoxMjoxNiIsIk1vZGlmaWVkQnkiOiJfTmllSGF1IiwiSWQiOiI3ZTAyZjJiMS0zMmFiLTQ5OGItYjIyNS1hNTAyM2QxNzQ5OTIiLCJNb2RpZmllZE9uIjoiMjAyMy0wOC0wN1QxMzoxMjoxNi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zNzQxOTMyIiwiVXJpU3RyaW5nIjoiaHR0cDovL3d3dy5uY2JpLm5sbS5uaWguZ292L3B1Ym1lZC8zMzc0MTkz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C0wN1QxMzoxMjoxNiIsIk1vZGlmaWVkQnkiOiJfTmllSGF1IiwiSWQiOiJlZTQzMzhjZS04ZDY3LTRmMDktOWYyYi0wY2I4NzhmOTMxZTYiLCJNb2RpZmllZE9uIjoiMjAyMy0wOC0wN1QxMzoxMjoxNiIsIlByb2plY3QiOnsiJHJlZiI6IjgifX1dLCJOdW1iZXIiOiIxIiwiT3JnYW5pemF0aW9ucyI6W10sIk90aGVyc0ludm9sdmVkIjpbXSwiUGFnZVJhbmdlIjoiPHNwPlxyXG4gIDxuPjE3Mzc8L24+XHJcbiAgPGluPnRydWU8L2luPlxyXG4gIDxvcz4xNzM3PC9vcz5cclxuICA8cHM+MTczNzwvcHM+XHJcbjwvc3A+XHJcbjxvcz4xNzM3PC9vcz4iLCJQZXJpb2RpY2FsIjp7IiRpZCI6IjUx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zMSJ9LHsiJHJlZiI6IjMwIn0seyIkaWQiOiI1Ny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4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k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yZWYiOiIzMiJ9LHsiJHJlZiI6IjEwIn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HJlZiI6IjE0In0seyIkaWQiOiI4Mi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yZWYiOiIxNSJ9XSwiQ2l0YXRpb25LZXlVcGRhdGVUeXBlIjowLCJDb2xsYWJvcmF0b3JzIjpbXSwiQ292ZXJQYXRoIjp7IiRpZCI6Ijgz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4NSIsIiR0eXBlIjoiU3dpc3NBY2FkZW1pYy5DaXRhdmkuTG9jYXRpb24sIFN3aXNzQWNhZGVtaWMuQ2l0YXZpIiwiQWRkcmVzcyI6eyIkaWQiOiI4Ni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O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g4IiwiJHR5cGUiOiJTd2lzc0FjYWRlbWljLkNpdGF2aS5Mb2NhdGlvbiwgU3dpc3NBY2FkZW1pYy5DaXRhdmkiLCJBZGRyZXNzIjp7IiRpZCI6Ijg5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kxIiwiJHR5cGUiOiJTd2lzc0FjYWRlbWljLkNpdGF2aS5Mb2NhdGlvbiwgU3dpc3NBY2FkZW1pYy5DaXRhdmkiLCJBZGRyZXNzIjp7IiRpZCI6Ijky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5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yZWYiOiI1MSJ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V0sIkZvcm1hdHRlZFRleHQiOnsiJGlkIjoiOTQiLCJDb3VudCI6MSwiVGV4dFVuaXRzIjpbeyIkaWQiOiI5NSIsIkZvbnRTdHlsZSI6eyIkaWQiOiI5NiIsIk5ldXRyYWwiOnRydWV9LCJSZWFkaW5nT3JkZXIiOjEsIlRleHQiOiIoODksIDI4LCAzNSkifV19LCJUYWciOiJDaXRhdmlQbGFjZWhvbGRlciM0ZTc0MTVjNy0zMmIzLTRlY2ItOWFlYS0zMGI1Njc1MDkzMzYiLCJUZXh0IjoiKDg5LCAyOCwgMzU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(89, 28, 35)</w:t>
          </w:r>
          <w:r w:rsidR="008A1628">
            <w:rPr>
              <w:rFonts w:ascii="Segoe UI" w:hAnsi="Segoe UI" w:cs="Segoe UI"/>
              <w:bCs/>
              <w:lang w:val="en-US"/>
            </w:rPr>
            <w:fldChar w:fldCharType="end"/>
          </w:r>
        </w:sdtContent>
      </w:sdt>
      <w:r w:rsidRPr="003B4C23">
        <w:rPr>
          <w:rFonts w:ascii="Segoe UI" w:hAnsi="Segoe UI" w:cs="Segoe UI"/>
          <w:bCs/>
          <w:lang w:val="en-US"/>
        </w:rPr>
        <w:t>. Each staining was manually examined for artefacts and excluded when major auto-fluorescent artefacts covered a dominant area of the stained tissue. If a minor artefact was located in a part of the image, where there was no tissue or only covered an area of up to 10 cells, the artefact was cut out from the image and standardization was re-applied.</w:t>
      </w:r>
    </w:p>
    <w:p w14:paraId="26A196DF" w14:textId="3D98F453"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Pixel classification using </w:t>
      </w:r>
      <w:proofErr w:type="spellStart"/>
      <w:r w:rsidRPr="003B4C23">
        <w:rPr>
          <w:rFonts w:ascii="Segoe UI" w:hAnsi="Segoe UI" w:cs="Segoe UI"/>
          <w:b/>
          <w:bCs/>
          <w:sz w:val="20"/>
          <w:szCs w:val="20"/>
          <w:lang w:val="en-US"/>
        </w:rPr>
        <w:t>Ilastik</w:t>
      </w:r>
      <w:proofErr w:type="spellEnd"/>
    </w:p>
    <w:p w14:paraId="02F14BC6" w14:textId="32FF984B" w:rsidR="00150298" w:rsidRPr="003B4C23" w:rsidRDefault="00150298" w:rsidP="005A3A2F">
      <w:pPr>
        <w:jc w:val="both"/>
        <w:rPr>
          <w:rFonts w:ascii="Segoe UI" w:hAnsi="Segoe UI" w:cs="Segoe UI"/>
          <w:bCs/>
          <w:lang w:val="en-US"/>
        </w:rPr>
      </w:pPr>
      <w:r w:rsidRPr="003B4C23">
        <w:rPr>
          <w:rFonts w:ascii="Segoe UI" w:hAnsi="Segoe UI" w:cs="Segoe UI"/>
          <w:bCs/>
          <w:lang w:val="en-US"/>
        </w:rPr>
        <w:t xml:space="preserve">Pixel classification was done using </w:t>
      </w:r>
      <w:proofErr w:type="spellStart"/>
      <w:r w:rsidRPr="003B4C23">
        <w:rPr>
          <w:rFonts w:ascii="Segoe UI" w:hAnsi="Segoe UI" w:cs="Segoe UI"/>
          <w:bCs/>
          <w:lang w:val="en-US"/>
        </w:rPr>
        <w:t>Ilastik</w:t>
      </w:r>
      <w:proofErr w:type="spellEnd"/>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200eff9-202c-42df-97db-7921a031039f"/>
          <w:id w:val="-117464390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zIwNGEyLTc3OGMtNDZhMS1hZjVlLTVhNWQ2Mjk2NGE3ZiIsIlJhbmdlTGVuZ3RoIjo0LCJSZWZlcmVuY2VJZCI6IjgxZTI0NmFkLTE4NzItNDU2My1iZGEyLTI1YmVhMjhkMD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AvMDkvMjAxOSIsIkRvaSI6IjEwLjEwMzgvczQxNTkyLTAxOS0wNTgyL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zNDE1OTItMDE5LTA1ODItOSIsIlVyaVN0cmluZyI6Imh0dHBzOi8vZG9pLm9yZy8xMC4xMDM4L3M0MTU5Mi0wMTktMDU4Mi05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(90)</w:t>
          </w:r>
          <w:r w:rsidR="008A1628">
            <w:rPr>
              <w:rFonts w:ascii="Segoe UI" w:hAnsi="Segoe UI" w:cs="Segoe UI"/>
              <w:bCs/>
              <w:lang w:val="en-US"/>
            </w:rPr>
            <w:fldChar w:fldCharType="end"/>
          </w:r>
        </w:sdtContent>
      </w:sdt>
      <w:r w:rsidRPr="003B4C23">
        <w:rPr>
          <w:rFonts w:ascii="Segoe UI" w:hAnsi="Segoe UI" w:cs="Segoe UI"/>
          <w:bCs/>
          <w:lang w:val="en-US"/>
        </w:rPr>
        <w:t xml:space="preserve">. The integrated random forest algorithm was trained based on the IF overlay depicting the nuclei (DAPI or </w:t>
      </w:r>
      <w:proofErr w:type="spellStart"/>
      <w:r w:rsidRPr="003B4C23">
        <w:rPr>
          <w:rFonts w:ascii="Segoe UI" w:hAnsi="Segoe UI" w:cs="Segoe UI"/>
          <w:bCs/>
          <w:lang w:val="en-US"/>
        </w:rPr>
        <w:t>Sytox</w:t>
      </w:r>
      <w:proofErr w:type="spellEnd"/>
      <w:r w:rsidRPr="003B4C23">
        <w:rPr>
          <w:rFonts w:ascii="Segoe UI" w:hAnsi="Segoe UI" w:cs="Segoe UI"/>
          <w:bCs/>
          <w:lang w:val="en-US"/>
        </w:rPr>
        <w:t>) and a Z-projection of selected membrane markers (</w:t>
      </w:r>
      <w:proofErr w:type="spellStart"/>
      <w:r w:rsidRPr="003B4C23">
        <w:rPr>
          <w:rFonts w:ascii="Segoe UI" w:hAnsi="Segoe UI" w:cs="Segoe UI"/>
          <w:bCs/>
          <w:lang w:val="en-US"/>
        </w:rPr>
        <w:t>EpCAM</w:t>
      </w:r>
      <w:proofErr w:type="spellEnd"/>
      <w:r w:rsidRPr="003B4C23">
        <w:rPr>
          <w:rFonts w:ascii="Segoe UI" w:hAnsi="Segoe UI" w:cs="Segoe UI"/>
          <w:bCs/>
          <w:lang w:val="en-US"/>
        </w:rPr>
        <w:t xml:space="preserve">, CD45, CD44, CD11c, CD4, LYVE-1, </w:t>
      </w:r>
      <w:proofErr w:type="spellStart"/>
      <w:r w:rsidRPr="003B4C23">
        <w:rPr>
          <w:rFonts w:ascii="Segoe UI" w:hAnsi="Segoe UI" w:cs="Segoe UI"/>
          <w:bCs/>
          <w:lang w:val="en-US"/>
        </w:rPr>
        <w:t>podoplanin</w:t>
      </w:r>
      <w:proofErr w:type="spellEnd"/>
      <w:r w:rsidRPr="003B4C23">
        <w:rPr>
          <w:rFonts w:ascii="Segoe UI" w:hAnsi="Segoe UI" w:cs="Segoe UI"/>
          <w:bCs/>
          <w:lang w:val="en-US"/>
        </w:rPr>
        <w:t xml:space="preserve"> (PDPN), Sca1, CD68, platelet derived growth factor receptor-α (</w:t>
      </w:r>
      <w:proofErr w:type="spellStart"/>
      <w:r w:rsidRPr="003B4C23">
        <w:rPr>
          <w:rFonts w:ascii="Segoe UI" w:hAnsi="Segoe UI" w:cs="Segoe UI"/>
          <w:bCs/>
          <w:lang w:val="en-US"/>
        </w:rPr>
        <w:t>PDGFRa</w:t>
      </w:r>
      <w:proofErr w:type="spellEnd"/>
      <w:r w:rsidRPr="003B4C23">
        <w:rPr>
          <w:rFonts w:ascii="Segoe UI" w:hAnsi="Segoe UI" w:cs="Segoe UI"/>
          <w:bCs/>
          <w:lang w:val="en-US"/>
        </w:rPr>
        <w:t>), CD138, fibronectin (FN), sialic acid binding Ig-like lectin F (</w:t>
      </w:r>
      <w:proofErr w:type="spellStart"/>
      <w:r w:rsidRPr="003B4C23">
        <w:rPr>
          <w:rFonts w:ascii="Segoe UI" w:hAnsi="Segoe UI" w:cs="Segoe UI"/>
          <w:bCs/>
          <w:lang w:val="en-US"/>
        </w:rPr>
        <w:t>SiglecF</w:t>
      </w:r>
      <w:proofErr w:type="spellEnd"/>
      <w:r w:rsidRPr="003B4C23">
        <w:rPr>
          <w:rFonts w:ascii="Segoe UI" w:hAnsi="Segoe UI" w:cs="Segoe UI"/>
          <w:bCs/>
          <w:lang w:val="en-US"/>
        </w:rPr>
        <w:t xml:space="preserve">), and Kappa) to classify pixels into Nuclei, Cytoplasm, and </w:t>
      </w:r>
      <w:proofErr w:type="spellStart"/>
      <w:r w:rsidRPr="003B4C23">
        <w:rPr>
          <w:rFonts w:ascii="Segoe UI" w:hAnsi="Segoe UI" w:cs="Segoe UI"/>
          <w:bCs/>
          <w:lang w:val="en-US"/>
        </w:rPr>
        <w:t>Extacellular</w:t>
      </w:r>
      <w:proofErr w:type="spellEnd"/>
      <w:r w:rsidRPr="003B4C23">
        <w:rPr>
          <w:rFonts w:ascii="Segoe UI" w:hAnsi="Segoe UI" w:cs="Segoe UI"/>
          <w:bCs/>
          <w:lang w:val="en-US"/>
        </w:rPr>
        <w:t xml:space="preserve"> matrix (ECM). Training was performed separately for lung and SI data. Visual inspection and minor adjustments of each FOV resulted in optimized probability maps for Nuclei, Cytoplasm and ECM that were exported.</w:t>
      </w:r>
    </w:p>
    <w:p w14:paraId="7923A8EA" w14:textId="192C2029"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lastRenderedPageBreak/>
        <w:t xml:space="preserve">Segmentation and feature extraction </w:t>
      </w:r>
    </w:p>
    <w:p w14:paraId="1E3427A9" w14:textId="656B829E" w:rsidR="00605A64" w:rsidRPr="003B4C23" w:rsidRDefault="007C5298" w:rsidP="005A3A2F">
      <w:pPr>
        <w:jc w:val="both"/>
        <w:rPr>
          <w:rFonts w:ascii="Segoe UI" w:hAnsi="Segoe UI" w:cs="Segoe UI"/>
          <w:bCs/>
          <w:lang w:val="en-US"/>
        </w:rPr>
      </w:pPr>
      <w:r w:rsidRPr="003B4C23">
        <w:rPr>
          <w:rFonts w:ascii="Segoe UI" w:hAnsi="Segoe UI" w:cs="Segoe UI"/>
          <w:bCs/>
          <w:lang w:val="en-US"/>
        </w:rPr>
        <w:t xml:space="preserve">Probability maps created with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together with 16-bit greyscale images were used as input for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4.0</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40f4f77-b24f-4459-b048-e8964c4c675d"/>
          <w:id w:val="106429685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WE4ZWJmLTBlY2QtNDBmZS04NDc2LTEyMDYxZDMzNDc3ZiIsIlJhbmdlTGVuZ3RoIjo0LCJSZWZlcmVuY2VJZCI6ImRmNTBjMDI4LWE1NmEtNDMwYS05MDIzLTA4MGRkOWZhZjU4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NDUwNzUyMCIsIlVyaVN0cmluZyI6Imh0dHA6Ly93d3cubmNiaS5ubG0ubmloLmdvdi9wdWJtZWQvMzQ1MDc1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yOjI5IiwiTW9kaWZpZWRCeSI6Il9TYW5keSBCYXVoZXJyIiwiSWQiOiJlZTAwOTFkYS0zMzliLTQ0MTEtOTc2MS03YmFkODMxNGJiNDQiLCJNb2RpZmllZE9uIjoiMjAyMy0wOC0wN1QwOTozMjoyO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ODYvczEyODU5LTAyMS0wNDM0NC05IiwiVXJpU3RyaW5nIjoiaHR0cHM6Ly9kb2kub3JnLzEwLjExODYvczEyODU5LTAyMS0wNDM0NC05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joyOSIsIk1vZGlmaWVkQnkiOiJfU2FuZHkgQmF1aGVyciIsIklkIjoiYWFhZGJkMWUtOGI0NC00NWJiLWFiOTctNmYwYTNkZTUxYjQwIiwiTW9kaWZpZWRPbiI6IjIwMjMtMDgtMDdUMDk6MzI6Mj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QTUM4NDMxODUwIiwiVXJpU3RyaW5nIjoiaHR0cHM6Ly93d3cubmNiaS5ubG0ubmloLmdvdi9wbWMvYXJ0aWNsZXMvUE1DODQzMTg1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5MSkifV19LCJUYWciOiJDaXRhdmlQbGFjZWhvbGRlciNkNDBmNGY3Ny1iMjRmLTQ0NTktYjA0OC1lODk2NGM0YzY3NWQiLCJUZXh0IjoiKDkx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(91)</w:t>
          </w:r>
          <w:r w:rsidR="008A1628">
            <w:rPr>
              <w:rFonts w:ascii="Segoe UI" w:hAnsi="Segoe UI" w:cs="Segoe UI"/>
              <w:bCs/>
              <w:lang w:val="en-US"/>
            </w:rPr>
            <w:fldChar w:fldCharType="end"/>
          </w:r>
        </w:sdtContent>
      </w:sdt>
      <w:r w:rsidRPr="003B4C23">
        <w:rPr>
          <w:rFonts w:ascii="Segoe UI" w:hAnsi="Segoe UI" w:cs="Segoe UI"/>
          <w:bCs/>
          <w:lang w:val="en-US"/>
        </w:rPr>
        <w:t xml:space="preserve"> for segmentation of nuclei and cells, as well as for feature extraction and data export. For each FOV of a MELC experiment, the probability maps for Nuclei, Cytoplasm and ECM created in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as well as all single marker images standardized, and intensity adapted were used as input in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Before the actual segmentation, image subtraction was performed by subtracting the ECM probability map from the nuclei probability map as well as from the cytoplasm probability map using </w:t>
      </w:r>
      <w:proofErr w:type="spellStart"/>
      <w:r w:rsidRPr="003B4C23">
        <w:rPr>
          <w:rFonts w:ascii="Segoe UI" w:hAnsi="Segoe UI" w:cs="Segoe UI"/>
          <w:bCs/>
          <w:lang w:val="en-US"/>
        </w:rPr>
        <w:t>CellProfiler’s</w:t>
      </w:r>
      <w:proofErr w:type="spellEnd"/>
      <w:r w:rsidRPr="003B4C23">
        <w:rPr>
          <w:rFonts w:ascii="Segoe UI" w:hAnsi="Segoe UI" w:cs="Segoe UI"/>
          <w:bCs/>
          <w:lang w:val="en-US"/>
        </w:rPr>
        <w:t xml:space="preserve"> </w:t>
      </w:r>
      <w:proofErr w:type="spellStart"/>
      <w:r w:rsidRPr="003B4C23">
        <w:rPr>
          <w:rFonts w:ascii="Segoe UI" w:hAnsi="Segoe UI" w:cs="Segoe UI"/>
          <w:bCs/>
          <w:lang w:val="en-US"/>
        </w:rPr>
        <w:t>ImageMath</w:t>
      </w:r>
      <w:proofErr w:type="spellEnd"/>
      <w:r w:rsidRPr="003B4C23">
        <w:rPr>
          <w:rFonts w:ascii="Segoe UI" w:hAnsi="Segoe UI" w:cs="Segoe UI"/>
          <w:bCs/>
          <w:lang w:val="en-US"/>
        </w:rPr>
        <w:t xml:space="preserve"> module. Subsequently, the subtracted nuclei image was used for segmentation of nuclei as primary objects with the module </w:t>
      </w:r>
      <w:proofErr w:type="spellStart"/>
      <w:r w:rsidRPr="003B4C23">
        <w:rPr>
          <w:rFonts w:ascii="Segoe UI" w:hAnsi="Segoe UI" w:cs="Segoe UI"/>
          <w:bCs/>
          <w:lang w:val="en-US"/>
        </w:rPr>
        <w:t>IdentifyPrimaryObjects</w:t>
      </w:r>
      <w:proofErr w:type="spellEnd"/>
      <w:r w:rsidRPr="003B4C23">
        <w:rPr>
          <w:rFonts w:ascii="Segoe UI" w:hAnsi="Segoe UI" w:cs="Segoe UI"/>
          <w:bCs/>
          <w:lang w:val="en-US"/>
        </w:rPr>
        <w:t xml:space="preserve"> with advanced settings.</w:t>
      </w:r>
    </w:p>
    <w:p w14:paraId="387F7332" w14:textId="3A7E7DED" w:rsidR="007C5298" w:rsidRPr="003B4C23" w:rsidRDefault="007C5298" w:rsidP="005A3A2F">
      <w:pPr>
        <w:jc w:val="both"/>
        <w:rPr>
          <w:rFonts w:ascii="Segoe UI" w:hAnsi="Segoe UI" w:cs="Segoe UI"/>
          <w:bCs/>
          <w:lang w:val="en-US"/>
        </w:rPr>
      </w:pPr>
      <w:r w:rsidRPr="003B4C23">
        <w:rPr>
          <w:rFonts w:ascii="Segoe UI" w:hAnsi="Segoe UI" w:cs="Segoe UI"/>
          <w:bCs/>
          <w:lang w:val="en-US"/>
        </w:rPr>
        <w:t xml:space="preserve">By applying an adaptive thresholding strategy and a two class Otsu as the thresholding method segmentation of nuclei was achieved. Using the identified primary objects (nuclei) as seed points and similar settings as for the primary objects, secondary objects were identified by running the </w:t>
      </w:r>
      <w:proofErr w:type="spellStart"/>
      <w:r w:rsidRPr="003B4C23">
        <w:rPr>
          <w:rFonts w:ascii="Segoe UI" w:hAnsi="Segoe UI" w:cs="Segoe UI"/>
          <w:bCs/>
          <w:lang w:val="en-US"/>
        </w:rPr>
        <w:t>IdentifySecondaryObjetcs</w:t>
      </w:r>
      <w:proofErr w:type="spellEnd"/>
      <w:r w:rsidRPr="003B4C23">
        <w:rPr>
          <w:rFonts w:ascii="Segoe UI" w:hAnsi="Segoe UI" w:cs="Segoe UI"/>
          <w:bCs/>
          <w:lang w:val="en-US"/>
        </w:rPr>
        <w:t xml:space="preserve"> module. The identified secondary objects represented cells. Tertiary objects, named cytoplasm were created by subtraction of nuclei (primary objects) from cells (secondary objects) implemented in the </w:t>
      </w:r>
      <w:proofErr w:type="spellStart"/>
      <w:r w:rsidRPr="003B4C23">
        <w:rPr>
          <w:rFonts w:ascii="Segoe UI" w:hAnsi="Segoe UI" w:cs="Segoe UI"/>
          <w:bCs/>
          <w:lang w:val="en-US"/>
        </w:rPr>
        <w:t>IdentifyingTertaryObjects</w:t>
      </w:r>
      <w:proofErr w:type="spellEnd"/>
      <w:r w:rsidRPr="003B4C23">
        <w:rPr>
          <w:rFonts w:ascii="Segoe UI" w:hAnsi="Segoe UI" w:cs="Segoe UI"/>
          <w:bCs/>
          <w:lang w:val="en-US"/>
        </w:rPr>
        <w:t xml:space="preserve">. In case that the segmentation outcome did not pass manual inspection, an additional step using the module </w:t>
      </w:r>
      <w:proofErr w:type="spellStart"/>
      <w:r w:rsidRPr="003B4C23">
        <w:rPr>
          <w:rFonts w:ascii="Segoe UI" w:hAnsi="Segoe UI" w:cs="Segoe UI"/>
          <w:bCs/>
          <w:lang w:val="en-US"/>
        </w:rPr>
        <w:t>EditObjectsManually</w:t>
      </w:r>
      <w:proofErr w:type="spellEnd"/>
      <w:r w:rsidRPr="003B4C23">
        <w:rPr>
          <w:rFonts w:ascii="Segoe UI" w:hAnsi="Segoe UI" w:cs="Segoe UI"/>
          <w:bCs/>
          <w:lang w:val="en-US"/>
        </w:rPr>
        <w:t xml:space="preserve"> was conducted, where under-segmented, clothed cell clumps and over-segmented cells were manually refined.</w:t>
      </w:r>
    </w:p>
    <w:p w14:paraId="0204E376" w14:textId="518DD6FC" w:rsidR="007C5298" w:rsidRPr="003B4C23" w:rsidRDefault="007C5298" w:rsidP="001C1180">
      <w:pPr>
        <w:jc w:val="both"/>
        <w:rPr>
          <w:rFonts w:ascii="Segoe UI" w:hAnsi="Segoe UI" w:cs="Segoe UI"/>
          <w:bCs/>
          <w:lang w:val="en-US"/>
        </w:rPr>
      </w:pPr>
      <w:r w:rsidRPr="003B4C23">
        <w:rPr>
          <w:rFonts w:ascii="Segoe UI" w:hAnsi="Segoe UI" w:cs="Segoe UI"/>
          <w:bCs/>
          <w:lang w:val="en-US"/>
        </w:rPr>
        <w:t xml:space="preserve">For each identified object, median fluorescence intensity (MFI) of nuclear markers was measured in the respective primary object (nucleus), while the MFI of all other markers was measured in the respective secondary object (cell). Resulting from the applied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 the measured single cell features of all objects together with the respective spatial information of the X- and Y-coordinates of the nuclei were exported as csv files. </w:t>
      </w:r>
    </w:p>
    <w:p w14:paraId="15D40BCE" w14:textId="42F311F6" w:rsidR="00605A64" w:rsidRPr="003B4C23" w:rsidRDefault="00605A64" w:rsidP="001C1180">
      <w:pPr>
        <w:jc w:val="both"/>
        <w:rPr>
          <w:rFonts w:ascii="Segoe UI" w:hAnsi="Segoe UI" w:cs="Segoe UI"/>
          <w:bCs/>
          <w:lang w:val="en-US"/>
        </w:rPr>
      </w:pPr>
      <w:r w:rsidRPr="003B4C23">
        <w:rPr>
          <w:rFonts w:ascii="Segoe UI" w:hAnsi="Segoe UI" w:cs="Segoe UI"/>
          <w:bCs/>
          <w:lang w:val="en-US"/>
        </w:rPr>
        <w:t xml:space="preserve">Complete and detailed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pipelines and all data tables generated are publicly available in the Zenodo open access repository https://zenodo.org/ (see “Data availability”).</w:t>
      </w:r>
    </w:p>
    <w:p w14:paraId="3E82AB5C" w14:textId="77777777" w:rsidR="007C5298" w:rsidRPr="003B4C23" w:rsidRDefault="00403AB1" w:rsidP="001C1180">
      <w:pPr>
        <w:jc w:val="both"/>
        <w:rPr>
          <w:rFonts w:ascii="Segoe UI" w:hAnsi="Segoe UI" w:cs="Segoe UI"/>
          <w:b/>
          <w:bCs/>
          <w:lang w:val="en-US"/>
        </w:rPr>
      </w:pPr>
      <w:r w:rsidRPr="003B4C23">
        <w:rPr>
          <w:rFonts w:ascii="Segoe UI" w:hAnsi="Segoe UI" w:cs="Segoe UI"/>
          <w:b/>
          <w:bCs/>
          <w:lang w:val="en-US"/>
        </w:rPr>
        <w:t xml:space="preserve">Data </w:t>
      </w:r>
      <w:r w:rsidR="007C5298" w:rsidRPr="003B4C23">
        <w:rPr>
          <w:rFonts w:ascii="Segoe UI" w:hAnsi="Segoe UI" w:cs="Segoe UI"/>
          <w:b/>
          <w:bCs/>
          <w:lang w:val="en-US"/>
        </w:rPr>
        <w:t>analysis</w:t>
      </w:r>
    </w:p>
    <w:p w14:paraId="03AAEBCF" w14:textId="260B557F" w:rsidR="003B4C23" w:rsidRPr="005409A4" w:rsidRDefault="003B4C23" w:rsidP="001C1180">
      <w:pPr>
        <w:jc w:val="both"/>
        <w:rPr>
          <w:rFonts w:ascii="Segoe UI" w:hAnsi="Segoe UI" w:cs="Segoe UI"/>
          <w:bCs/>
          <w:lang w:val="en-US"/>
        </w:rPr>
      </w:pPr>
      <w:r w:rsidRPr="005409A4">
        <w:rPr>
          <w:rFonts w:ascii="Segoe UI" w:hAnsi="Segoe UI" w:cs="Segoe UI"/>
          <w:bCs/>
          <w:lang w:val="en-US"/>
        </w:rPr>
        <w:t xml:space="preserve">Data analysis was performed using R </w:t>
      </w:r>
      <w:sdt>
        <w:sdtPr>
          <w:rPr>
            <w:rFonts w:ascii="Segoe UI" w:hAnsi="Segoe UI" w:cs="Segoe UI"/>
            <w:bCs/>
            <w:lang w:val="en-US"/>
          </w:rPr>
          <w:alias w:val="To edit, see citavi.com/edit"/>
          <w:tag w:val="CitaviPlaceholder#2b294162-e0e2-416b-ab7a-59a9bc41399f"/>
          <w:id w:val="-1055238513"/>
          <w:placeholder>
            <w:docPart w:val="F03EC7CFE5C1417390B9F3F104D884B6"/>
          </w:placeholder>
        </w:sdtPr>
        <w:sdtContent>
          <w:r w:rsidRPr="005409A4">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ZjQ0NTRkLTMzZTgtNDlhZi04NTYzLTY2NTBiYjRjMjAyMyIsIlJhbmdlTGVuZ3RoIjo0LCJSZWZlcmVuY2VJZCI6IjVkYjkwYTJlLWJjZjYtNDVhNS04N2ZjLTdmMzIzMzJhNzc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SIENvcmUgVGVhbSIsIlByb3RlY3RlZCI6ZmFsc2UsIlNleCI6MCwiQ3JlYXRlZEJ5IjoiX05pZUhhdSIsIkNyZWF0ZWRPbiI6IjIwMjMtMDgtMDdUMTM6Mjk6MDIiLCJNb2RpZmllZEJ5IjoiX05pZUhhdSIsIklkIjoiMzNlNmExMDYtOTY2Ni00MzVhLWEzYjUtZDE2NTM3NGQwZDVhIiwiTW9kaWZpZWRPbiI6IjIwMjMtMDgtMDdUMTM6Mjk6MDI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pZUhhdSIsIkNyZWF0ZWRPbiI6IjIwMjMtMDgtMDdUMTM6Mjc6MjkiLCJNb2RpZmllZEJ5IjoiX05pZUhhdSIsIklkIjoiNzI0Zjc5ZmEtOTY0MC00NTFiLWJmNDgtNjY1OWQwMjJhODM3IiwiTW9kaWZpZWRPbiI6IjIwMjMtMDgtMDdUMTM6Mjc6MzE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}</w:instrText>
          </w:r>
          <w:r w:rsidRPr="005409A4">
            <w:rPr>
              <w:rFonts w:ascii="Segoe UI" w:hAnsi="Segoe UI" w:cs="Segoe UI"/>
              <w:bCs/>
              <w:lang w:val="en-US"/>
            </w:rPr>
            <w:fldChar w:fldCharType="separate"/>
          </w:r>
          <w:r w:rsidR="0087553E">
            <w:rPr>
              <w:rFonts w:ascii="Segoe UI" w:hAnsi="Segoe UI" w:cs="Segoe UI"/>
              <w:bCs/>
              <w:lang w:val="en-US"/>
            </w:rPr>
            <w:t>(92)</w:t>
          </w:r>
          <w:r w:rsidRPr="005409A4">
            <w:rPr>
              <w:rFonts w:ascii="Segoe UI" w:hAnsi="Segoe UI" w:cs="Segoe UI"/>
              <w:bCs/>
              <w:lang w:val="en-US"/>
            </w:rPr>
            <w:fldChar w:fldCharType="end"/>
          </w:r>
        </w:sdtContent>
      </w:sdt>
      <w:r w:rsidRPr="005409A4">
        <w:rPr>
          <w:rFonts w:ascii="Segoe UI" w:hAnsi="Segoe UI" w:cs="Segoe UI"/>
          <w:bCs/>
          <w:lang w:val="en-US"/>
        </w:rPr>
        <w:t xml:space="preserve"> and RStudio (RStudio: Integrated Development for R. RStudio, PBC, Boston, MA URL </w:t>
      </w:r>
      <w:r>
        <w:fldChar w:fldCharType="begin"/>
      </w:r>
      <w:r w:rsidRPr="003455CA">
        <w:rPr>
          <w:lang w:val="en-US"/>
          <w:rPrChange w:id="47" w:author="Artür Manukyan" w:date="2025-07-11T20:37:00Z" w16du:dateUtc="2025-07-11T18:37:00Z">
            <w:rPr/>
          </w:rPrChange>
        </w:rPr>
        <w:instrText>HYPERLINK "http://www.rstudio.com/"</w:instrText>
      </w:r>
      <w:r>
        <w:fldChar w:fldCharType="separate"/>
      </w:r>
      <w:r w:rsidRPr="005409A4">
        <w:rPr>
          <w:rFonts w:ascii="Segoe UI" w:hAnsi="Segoe UI" w:cs="Segoe UI"/>
          <w:bCs/>
          <w:lang w:val="en-US"/>
        </w:rPr>
        <w:t>http://www.rstudio.com/</w:t>
      </w:r>
      <w:r>
        <w:fldChar w:fldCharType="end"/>
      </w:r>
      <w:r w:rsidRPr="005409A4">
        <w:rPr>
          <w:rFonts w:ascii="Segoe UI" w:hAnsi="Segoe UI" w:cs="Segoe UI"/>
          <w:bCs/>
          <w:lang w:val="en-US"/>
        </w:rPr>
        <w:t xml:space="preserve">) version 2023.06.1. Used packages and versions are summarized in Supplementary table 3. </w:t>
      </w:r>
    </w:p>
    <w:p w14:paraId="349D2F32" w14:textId="5B370579" w:rsidR="00403AB1" w:rsidRPr="003B4C23" w:rsidRDefault="00410392" w:rsidP="001C1180">
      <w:pPr>
        <w:jc w:val="both"/>
        <w:rPr>
          <w:rFonts w:ascii="Segoe UI" w:hAnsi="Segoe UI" w:cs="Segoe UI"/>
          <w:bCs/>
          <w:lang w:val="en-US"/>
        </w:rPr>
      </w:pPr>
      <w:r w:rsidRPr="00410392">
        <w:rPr>
          <w:rFonts w:ascii="Segoe UI" w:hAnsi="Segoe UI" w:cs="Segoe UI"/>
          <w:bCs/>
          <w:lang w:val="en-US"/>
        </w:rPr>
        <w:t xml:space="preserve">As sometimes not all the markers passed the quality check during the image processing steps, only markers that worked in at least 90 % of the acquired MELC datasets were used for subsequent analysis. In murine lung, AREG, B220, CCR6, CD117, CD11c, CD127, CD138, CD3, CD31, CD4, CD44, CD45, CD68, CD8a, CD90.2, </w:t>
      </w:r>
      <w:proofErr w:type="spellStart"/>
      <w:r w:rsidRPr="00410392">
        <w:rPr>
          <w:rFonts w:ascii="Segoe UI" w:hAnsi="Segoe UI" w:cs="Segoe UI"/>
          <w:bCs/>
          <w:lang w:val="en-US"/>
        </w:rPr>
        <w:t>endomucin</w:t>
      </w:r>
      <w:proofErr w:type="spellEnd"/>
      <w:r w:rsidRPr="00410392">
        <w:rPr>
          <w:rFonts w:ascii="Segoe UI" w:hAnsi="Segoe UI" w:cs="Segoe UI"/>
          <w:bCs/>
          <w:lang w:val="en-US"/>
        </w:rPr>
        <w:t xml:space="preserve"> (EMCN), epithelial cell adhesion molecule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ICOS, KLRG1, Kappa, LYVE-1, MHC II, NKp46, PDGFRα, PDPN, Sca1, EOMES, GATA3, GATA3eGFP, IRF4, antigen Kiel 67 (Ki67), RORγt, and TBET have been used for downstream analysis. CD134, FN, Gr-1, IL-10, IL-25R, NK1.1, programmed cell death protein 1 (PD1), ST2, CD115, CD200, CD24, CXCR6, </w:t>
      </w:r>
      <w:proofErr w:type="spellStart"/>
      <w:r w:rsidRPr="00410392">
        <w:rPr>
          <w:rFonts w:ascii="Segoe UI" w:hAnsi="Segoe UI" w:cs="Segoe UI"/>
          <w:bCs/>
          <w:lang w:val="en-US"/>
        </w:rPr>
        <w:t>SiglecF</w:t>
      </w:r>
      <w:proofErr w:type="spellEnd"/>
      <w:r w:rsidRPr="00410392">
        <w:rPr>
          <w:rFonts w:ascii="Segoe UI" w:hAnsi="Segoe UI" w:cs="Segoe UI"/>
          <w:bCs/>
          <w:lang w:val="en-US"/>
        </w:rPr>
        <w:t xml:space="preserve">, vasoactive intestinal polypeptide (VIP), </w:t>
      </w:r>
      <w:proofErr w:type="spellStart"/>
      <w:r w:rsidRPr="00410392">
        <w:rPr>
          <w:rFonts w:ascii="Segoe UI" w:hAnsi="Segoe UI" w:cs="Segoe UI"/>
          <w:bCs/>
          <w:lang w:val="en-US"/>
        </w:rPr>
        <w:t>forkhead</w:t>
      </w:r>
      <w:proofErr w:type="spellEnd"/>
      <w:r w:rsidRPr="00410392">
        <w:rPr>
          <w:rFonts w:ascii="Segoe UI" w:hAnsi="Segoe UI" w:cs="Segoe UI"/>
          <w:bCs/>
          <w:lang w:val="en-US"/>
        </w:rPr>
        <w:t xml:space="preserve"> box protein 3 (FoxP3), intercellular adhesion molecule 1 (ICAM-1), CD122, GZMA, Perforin, vascular cell adhesion molecule 1 (VCAM-1), inhibitor of DNA binding 2 (Id2), promyelocytic leukemia zinc finger (PLZF), piezo-type mechanosensitive ion channel </w:t>
      </w:r>
      <w:r w:rsidRPr="00410392">
        <w:rPr>
          <w:rFonts w:ascii="Segoe UI" w:hAnsi="Segoe UI" w:cs="Segoe UI"/>
          <w:bCs/>
          <w:lang w:val="en-US"/>
        </w:rPr>
        <w:lastRenderedPageBreak/>
        <w:t xml:space="preserve">component 1 (Piezo1), and IL-33 were excluded from the lung and SI MELC data analysis as they did not pass the quality criteria. In murine SI, AREG, CCR6, CD117, CD11c, CD127, CD3, CD4, CD44, CD45, CD8a, CD90.2, EMCN,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KLRG1, Kappa, LYVE-1, MHC II, NKp46, PDGFRα, PDPN, Sca1, EOMES, GATA3eGFP, IRF4, Ki67, and RORγt passed those criteria and were used for downstream analysis. Besides the already mentioned excluded markers in the SI, TBET, CD138, CD31, CD68, and ICOS were also not included. Of Note, markers that were excluded due to not passing the 90 % criteria were still available and useful for the creation of overlays and visual validation of analysis results. </w:t>
      </w:r>
      <w:r w:rsidR="00403AB1" w:rsidRPr="003B4C23">
        <w:rPr>
          <w:rFonts w:ascii="Segoe UI" w:hAnsi="Segoe UI" w:cs="Segoe UI"/>
          <w:bCs/>
          <w:lang w:val="en-US"/>
        </w:rPr>
        <w:t>Thresholding</w:t>
      </w:r>
    </w:p>
    <w:p w14:paraId="78ED7428" w14:textId="204A4409" w:rsidR="00410392" w:rsidRPr="00410392" w:rsidRDefault="00410392" w:rsidP="00410392">
      <w:pPr>
        <w:jc w:val="both"/>
        <w:rPr>
          <w:rFonts w:ascii="Segoe UI" w:hAnsi="Segoe UI" w:cs="Segoe UI"/>
          <w:bCs/>
          <w:lang w:val="en-US"/>
        </w:rPr>
      </w:pPr>
      <w:r>
        <w:rPr>
          <w:rFonts w:ascii="Segoe UI" w:hAnsi="Segoe UI" w:cs="Segoe UI"/>
          <w:bCs/>
          <w:lang w:val="en-US"/>
        </w:rPr>
        <w:t>H</w:t>
      </w:r>
      <w:r w:rsidRPr="00410392">
        <w:rPr>
          <w:rFonts w:ascii="Segoe UI" w:hAnsi="Segoe UI" w:cs="Segoe UI"/>
          <w:bCs/>
          <w:lang w:val="en-US"/>
        </w:rPr>
        <w:t>yperbolic arcsine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transformation </w:t>
      </w:r>
      <w:r>
        <w:rPr>
          <w:rFonts w:ascii="Segoe UI" w:hAnsi="Segoe UI" w:cs="Segoe UI"/>
          <w:bCs/>
          <w:lang w:val="en-US"/>
        </w:rPr>
        <w:t xml:space="preserve">using a cofactor of 2 was applied on the extracted feature data </w:t>
      </w:r>
      <w:r w:rsidRPr="00410392">
        <w:rPr>
          <w:rFonts w:ascii="Segoe UI" w:hAnsi="Segoe UI" w:cs="Segoe UI"/>
          <w:bCs/>
          <w:lang w:val="en-US"/>
        </w:rPr>
        <w:t xml:space="preserve">(Wolfram Research (1988),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Wolfram Language function, https://reference.wolfram.com/language/ref/ArcSinh.html; updated 2021) </w:t>
      </w:r>
    </w:p>
    <w:p w14:paraId="3DCF403F" w14:textId="284E3E9A" w:rsidR="00410392" w:rsidRPr="00410392" w:rsidRDefault="00410392" w:rsidP="00410392">
      <w:pPr>
        <w:jc w:val="both"/>
        <w:rPr>
          <w:rFonts w:ascii="Segoe UI" w:hAnsi="Segoe UI" w:cs="Segoe UI"/>
          <w:bCs/>
          <w:lang w:val="en-US"/>
        </w:rPr>
      </w:pPr>
      <w:r>
        <w:rPr>
          <w:rFonts w:ascii="Segoe UI" w:hAnsi="Segoe UI" w:cs="Segoe UI"/>
          <w:bCs/>
          <w:lang w:val="en-US"/>
        </w:rPr>
        <w:t>The</w:t>
      </w:r>
      <w:r w:rsidRPr="00410392">
        <w:rPr>
          <w:rFonts w:ascii="Segoe UI" w:hAnsi="Segoe UI" w:cs="Segoe UI"/>
          <w:bCs/>
          <w:lang w:val="en-US"/>
        </w:rPr>
        <w:t xml:space="preserve"> following strategy was applied</w:t>
      </w:r>
      <w:r>
        <w:rPr>
          <w:rFonts w:ascii="Segoe UI" w:hAnsi="Segoe UI" w:cs="Segoe UI"/>
          <w:bCs/>
          <w:lang w:val="en-US"/>
        </w:rPr>
        <w:t xml:space="preserve"> for filtering out low-quality cells</w:t>
      </w:r>
      <w:r w:rsidRPr="00410392">
        <w:rPr>
          <w:rFonts w:ascii="Segoe UI" w:hAnsi="Segoe UI" w:cs="Segoe UI"/>
          <w:bCs/>
          <w:lang w:val="en-US"/>
        </w:rPr>
        <w:t>: (A) First the maximum feature value (MFV) from all measured features was identified for each cell; (B) The MFV was visualized in a histogram; (C) The first derivative of the MFV was calculated using the following formula:</w:t>
      </w:r>
    </w:p>
    <w:p w14:paraId="52E08AE0" w14:textId="7875D8D2" w:rsidR="00410392" w:rsidRPr="00410392" w:rsidRDefault="00410392" w:rsidP="00EE2C6E">
      <w:pPr>
        <w:jc w:val="center"/>
        <w:rPr>
          <w:rFonts w:ascii="Segoe UI" w:hAnsi="Segoe UI" w:cs="Segoe UI"/>
          <w:bCs/>
          <w:lang w:val="en-US"/>
        </w:rPr>
      </w:pPr>
      <w:r w:rsidRPr="00410392">
        <w:rPr>
          <w:rFonts w:ascii="Segoe UI" w:hAnsi="Segoe UI" w:cs="Segoe UI"/>
          <w:bCs/>
          <w:lang w:val="en-US"/>
        </w:rPr>
        <w:t>∆y=y_(i-1)-</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w:t>
      </w:r>
      <w:r w:rsidRPr="00410392">
        <w:rPr>
          <w:rFonts w:ascii="Segoe UI" w:hAnsi="Segoe UI" w:cs="Segoe UI"/>
          <w:bCs/>
          <w:lang w:val="en-US"/>
        </w:rPr>
        <w:tab/>
      </w:r>
      <w:r w:rsidRPr="00410392">
        <w:rPr>
          <w:rFonts w:ascii="Segoe UI" w:hAnsi="Segoe UI" w:cs="Segoe UI"/>
          <w:bCs/>
          <w:lang w:val="en-US"/>
        </w:rPr>
        <w:tab/>
      </w:r>
      <w:r w:rsidRPr="00410392">
        <w:rPr>
          <w:rFonts w:ascii="Segoe UI" w:hAnsi="Segoe UI" w:cs="Segoe UI"/>
          <w:bCs/>
          <w:lang w:val="en-US"/>
        </w:rPr>
        <w:tab/>
        <w:t>(</w:t>
      </w:r>
      <w:r>
        <w:rPr>
          <w:rFonts w:ascii="Segoe UI" w:hAnsi="Segoe UI" w:cs="Segoe UI"/>
          <w:bCs/>
          <w:lang w:val="en-US"/>
        </w:rPr>
        <w:t>1</w:t>
      </w:r>
      <w:r w:rsidRPr="00410392">
        <w:rPr>
          <w:rFonts w:ascii="Segoe UI" w:hAnsi="Segoe UI" w:cs="Segoe UI"/>
          <w:bCs/>
          <w:lang w:val="en-US"/>
        </w:rPr>
        <w:t>)</w:t>
      </w:r>
    </w:p>
    <w:p w14:paraId="0B3C92FD" w14:textId="77777777" w:rsidR="00410392" w:rsidRPr="00410392" w:rsidRDefault="00410392" w:rsidP="00EE2C6E">
      <w:pPr>
        <w:jc w:val="center"/>
        <w:rPr>
          <w:rFonts w:ascii="Segoe UI" w:hAnsi="Segoe UI" w:cs="Segoe UI"/>
          <w:bCs/>
          <w:lang w:val="en-US"/>
        </w:rPr>
      </w:pPr>
      <w:r w:rsidRPr="00410392">
        <w:rPr>
          <w:rFonts w:ascii="Segoe UI" w:hAnsi="Segoe UI" w:cs="Segoe UI"/>
          <w:bCs/>
          <w:lang w:val="en-US"/>
        </w:rPr>
        <w:t xml:space="preserve">with </w:t>
      </w:r>
      <w:proofErr w:type="spellStart"/>
      <w:r w:rsidRPr="00410392">
        <w:rPr>
          <w:rFonts w:ascii="Segoe UI" w:hAnsi="Segoe UI" w:cs="Segoe UI"/>
          <w:bCs/>
          <w:lang w:val="en-US"/>
        </w:rPr>
        <w:t>i</w:t>
      </w:r>
      <w:proofErr w:type="spellEnd"/>
      <w:r w:rsidRPr="00410392">
        <w:rPr>
          <w:rFonts w:ascii="Cambria Math" w:hAnsi="Cambria Math" w:cs="Cambria Math"/>
          <w:bCs/>
          <w:lang w:val="en-US"/>
        </w:rPr>
        <w:t>∈</w:t>
      </w:r>
      <w:r w:rsidRPr="00410392">
        <w:rPr>
          <w:rFonts w:ascii="Segoe UI" w:hAnsi="Segoe UI" w:cs="Segoe UI"/>
          <w:bCs/>
          <w:lang w:val="en-US"/>
        </w:rPr>
        <w:t>{</w:t>
      </w:r>
      <w:proofErr w:type="gramStart"/>
      <w:r w:rsidRPr="00410392">
        <w:rPr>
          <w:rFonts w:ascii="Segoe UI" w:hAnsi="Segoe UI" w:cs="Segoe UI"/>
          <w:bCs/>
          <w:lang w:val="en-US"/>
        </w:rPr>
        <w:t>1,…</w:t>
      </w:r>
      <w:proofErr w:type="gramEnd"/>
      <w:r w:rsidRPr="00410392">
        <w:rPr>
          <w:rFonts w:ascii="Segoe UI" w:hAnsi="Segoe UI" w:cs="Segoe UI"/>
          <w:bCs/>
          <w:lang w:val="en-US"/>
        </w:rPr>
        <w:t>,N</w:t>
      </w:r>
      <w:proofErr w:type="gramStart"/>
      <w:r w:rsidRPr="00410392">
        <w:rPr>
          <w:rFonts w:ascii="Segoe UI" w:hAnsi="Segoe UI" w:cs="Segoe UI"/>
          <w:bCs/>
          <w:lang w:val="en-US"/>
        </w:rPr>
        <w:t>},N</w:t>
      </w:r>
      <w:proofErr w:type="gramEnd"/>
      <w:r w:rsidRPr="00410392">
        <w:rPr>
          <w:rFonts w:ascii="Segoe UI" w:hAnsi="Segoe UI" w:cs="Segoe UI"/>
          <w:bCs/>
          <w:lang w:val="en-US"/>
        </w:rPr>
        <w:t xml:space="preserve"> is the maximum value of all MFV,</w:t>
      </w:r>
    </w:p>
    <w:p w14:paraId="20F697B8" w14:textId="106CB1CC" w:rsidR="00AC6FD2" w:rsidRPr="00EE2C6E" w:rsidRDefault="00410392" w:rsidP="00EE2C6E">
      <w:pPr>
        <w:jc w:val="both"/>
        <w:rPr>
          <w:rFonts w:ascii="Segoe UI" w:hAnsi="Segoe UI" w:cs="Segoe UI"/>
          <w:lang w:val="en-US"/>
        </w:rPr>
      </w:pPr>
      <w:r w:rsidRPr="00410392">
        <w:rPr>
          <w:rFonts w:ascii="Segoe UI" w:hAnsi="Segoe UI" w:cs="Segoe UI"/>
          <w:bCs/>
          <w:lang w:val="en-US"/>
        </w:rPr>
        <w:t xml:space="preserve">where ∆y represents the change in y from y_(i-1) to </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(D) The alteration of the sign of the first derivative of the MFV was identified representing the threshold; (E) The threshold was applied on the MFV to exclude low quality signal cells; (F) The MFV was depicted in a histogram to check correct application of the threshold. </w:t>
      </w:r>
      <w:r>
        <w:rPr>
          <w:rFonts w:ascii="Segoe UI" w:hAnsi="Segoe UI" w:cs="Segoe UI"/>
          <w:bCs/>
          <w:lang w:val="en-US"/>
        </w:rPr>
        <w:t xml:space="preserve">A </w:t>
      </w:r>
      <w:r w:rsidRPr="00410392">
        <w:rPr>
          <w:rFonts w:ascii="Segoe UI" w:hAnsi="Segoe UI" w:cs="Segoe UI"/>
          <w:bCs/>
          <w:lang w:val="en-US"/>
        </w:rPr>
        <w:t xml:space="preserve">threshold for the whole murine lung data set was calculated (0.04) and applied. </w:t>
      </w:r>
      <w:r>
        <w:rPr>
          <w:rFonts w:ascii="Segoe UI" w:hAnsi="Segoe UI" w:cs="Segoe UI"/>
          <w:bCs/>
          <w:lang w:val="en-US"/>
        </w:rPr>
        <w:t xml:space="preserve">For the SI data, </w:t>
      </w:r>
      <w:r w:rsidRPr="00410392">
        <w:rPr>
          <w:rFonts w:ascii="Segoe UI" w:hAnsi="Segoe UI" w:cs="Segoe UI"/>
          <w:bCs/>
          <w:lang w:val="en-US"/>
        </w:rPr>
        <w:t xml:space="preserve">a threshold was calculated for each condition group in murine SI individually. Thresholds calculated and applied were 0.13, 0.6, and 0.11 for the control (CTRL), D1, and D3 data set in murine SI, respectively. </w:t>
      </w:r>
      <w:r w:rsidR="00EE2C6E">
        <w:rPr>
          <w:rFonts w:ascii="Segoe UI" w:hAnsi="Segoe UI" w:cs="Segoe UI"/>
          <w:bCs/>
          <w:lang w:val="en-US"/>
        </w:rPr>
        <w:t>Data imputation was done using the</w:t>
      </w:r>
      <w:r w:rsidR="00EE2C6E" w:rsidRPr="00EE2C6E">
        <w:rPr>
          <w:rFonts w:ascii="Segoe UI" w:hAnsi="Segoe UI" w:cs="Segoe UI"/>
          <w:lang w:val="en-US"/>
        </w:rPr>
        <w:t xml:space="preserv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package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Fast Imputation of Missing Values, Michael Mayer, 2023, </w:t>
      </w:r>
      <w:r w:rsidR="00EE2C6E">
        <w:fldChar w:fldCharType="begin"/>
      </w:r>
      <w:r w:rsidR="00EE2C6E" w:rsidRPr="00EA4671">
        <w:rPr>
          <w:lang w:val="en-US"/>
          <w:rPrChange w:id="48" w:author="Artür Manukyan" w:date="2025-07-11T21:02:00Z" w16du:dateUtc="2025-07-11T19:02:00Z">
            <w:rPr/>
          </w:rPrChange>
        </w:rPr>
        <w:instrText>HYPERLINK "https://github.com/mayer79/missRanger"</w:instrText>
      </w:r>
      <w:r w:rsidR="00EE2C6E">
        <w:fldChar w:fldCharType="separate"/>
      </w:r>
      <w:r w:rsidR="00EE2C6E" w:rsidRPr="009D4329">
        <w:rPr>
          <w:rStyle w:val="Hyperlink"/>
          <w:rFonts w:ascii="Segoe UI" w:hAnsi="Segoe UI" w:cs="Segoe UI"/>
          <w:lang w:val="en-US"/>
        </w:rPr>
        <w:t>https://github.com/mayer79/missRanger</w:t>
      </w:r>
      <w:r w:rsidR="00EE2C6E">
        <w:fldChar w:fldCharType="end"/>
      </w:r>
      <w:r w:rsidR="00EE2C6E" w:rsidRPr="00EE2C6E">
        <w:rPr>
          <w:rFonts w:ascii="Segoe UI" w:hAnsi="Segoe UI" w:cs="Segoe UI"/>
          <w:lang w:val="en-US"/>
        </w:rPr>
        <w:t>)</w:t>
      </w:r>
      <w:r w:rsidR="00EE2C6E">
        <w:rPr>
          <w:rFonts w:ascii="Segoe UI" w:hAnsi="Segoe UI" w:cs="Segoe UI"/>
          <w:lang w:val="en-US"/>
        </w:rPr>
        <w:t xml:space="preserve">. </w:t>
      </w:r>
      <w:commentRangeStart w:id="49"/>
      <w:commentRangeStart w:id="50"/>
      <w:r w:rsidR="00EE2C6E">
        <w:rPr>
          <w:rFonts w:ascii="Segoe UI" w:hAnsi="Segoe UI" w:cs="Segoe UI"/>
          <w:lang w:val="en-US"/>
        </w:rPr>
        <w:t xml:space="preserve">Harmony integration was used of batch correction </w:t>
      </w:r>
      <w:sdt>
        <w:sdtPr>
          <w:rPr>
            <w:rFonts w:ascii="Segoe UI" w:hAnsi="Segoe UI" w:cs="Segoe UI"/>
            <w:lang w:val="en-US"/>
          </w:rPr>
          <w:alias w:val="To edit, see citavi.com/edit"/>
          <w:tag w:val="CitaviPlaceholder#94dbfb55-91ad-4a6c-96a0-a968b01227e6"/>
          <w:id w:val="1188572131"/>
          <w:placeholder>
            <w:docPart w:val="DefaultPlaceholder_-1854013440"/>
          </w:placeholder>
        </w:sdtPr>
        <w:sdtContent>
          <w:r w:rsidR="00EE2C6E">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NGMxOTQ0LTY4NTctNDBhMi1hNDMyLTQ5NjRlZGE4OTdiNCIsIlJhbmdlTGVuZ3RoIjo0LCJSZWZlcmVuY2VJZCI6IjE0ZDY1ODE4LTllYmItNDg3ZC04Y2YzLWI2NzhjODFhYTQ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E5IiwiRG9pIjoiMTAuMTAzOC9zNDE1OTItMDE5LTA2MTktMCIsIkVkaXRvcnMiOltdLCJFdmFsdWF0aW9uQ29tcGxleGl0eSI6MCwiRXZhbHVhdGlvblNvdXJjZVRleHRGb3JtYXQiOjAsIkdyb3VwcyI6W10sIkhhc0xhYmVsMSI6ZmFsc2UsIkhhc0xhYmVsMiI6ZmFsc2UsIktleXdvcmRzIjpbXSwiTGFuZ3VhZ2UiOiJlbmciLCJMYW5ndWFnZUNvZGUiOiJlbiI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3M0MTU5Mi0wMTktMDYxOS0wIiwiVXJpU3RyaW5nIjoiaHR0cHM6Ly9kb2kub3JnLzEwLjEwMzgvczQxNTkyLTAxOS0wNjE5LT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ItMDJUMTE6MzE6MzEiLCJNb2RpZmllZEJ5IjoiX05pZUhhdSIsIklkIjoiODRmMTVkM2EtMDRiZS00MjNkLWIzN2EtY2U1MTRhNmI4N2NjIiwiTW9kaWZpZWRPbiI6IjIwMjMtMTItMDJUMTE6MzE6Mz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IzMTc0MDgxOSIsIlVyaVN0cmluZyI6Imh0dHA6Ly93d3cubmNiaS5ubG0ubmloLmdvdi9wdWJtZWQvMzE3NDA4MT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ItMDJUMTE6MzE6MzEiLCJNb2RpZmllZEJ5IjoiX05pZUhhdSIsIklkIjoiYTM4NGQ0YTgtMDE4NS00MDY0LTkyMDUtNmI1M2M0YTkwYjhjIiwiTW9kaWZpZWRPbiI6IjIwMjMtMTItMDJUMTE6MzE6MzE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ODg0NjkzIiwiVXJpU3RyaW5nIjoiaHR0cHM6Ly93d3cubmNiaS5ubG0ubmloLmdvdi9wbWMvYXJ0aWNsZXMvUE1DNjg4NDY5M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}</w:instrText>
          </w:r>
          <w:r w:rsidR="00EE2C6E">
            <w:rPr>
              <w:rFonts w:ascii="Segoe UI" w:hAnsi="Segoe UI" w:cs="Segoe UI"/>
              <w:lang w:val="en-US"/>
            </w:rPr>
            <w:fldChar w:fldCharType="separate"/>
          </w:r>
          <w:r w:rsidR="00EE2C6E">
            <w:rPr>
              <w:rFonts w:ascii="Segoe UI" w:hAnsi="Segoe UI" w:cs="Segoe UI"/>
              <w:lang w:val="en-US"/>
            </w:rPr>
            <w:t>(93)</w:t>
          </w:r>
          <w:r w:rsidR="00EE2C6E">
            <w:rPr>
              <w:rFonts w:ascii="Segoe UI" w:hAnsi="Segoe UI" w:cs="Segoe UI"/>
              <w:lang w:val="en-US"/>
            </w:rPr>
            <w:fldChar w:fldCharType="end"/>
          </w:r>
        </w:sdtContent>
      </w:sdt>
      <w:r w:rsidR="00EE2C6E">
        <w:rPr>
          <w:rFonts w:ascii="Segoe UI" w:hAnsi="Segoe UI" w:cs="Segoe UI"/>
          <w:lang w:val="en-US"/>
        </w:rPr>
        <w:t xml:space="preserve">. </w:t>
      </w:r>
      <w:r w:rsidR="00262130">
        <w:rPr>
          <w:rFonts w:ascii="Segoe UI" w:hAnsi="Segoe UI" w:cs="Segoe UI"/>
          <w:lang w:val="en-US"/>
        </w:rPr>
        <w:t xml:space="preserve">Several rounds of the standard Seurat workflow were used for dimensionality reduction, clustering and cell type annotations in order to identify immune and non-immune cells. </w:t>
      </w:r>
    </w:p>
    <w:p w14:paraId="41FFCA8D" w14:textId="7A0B1A5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Spatial neighborhood analysis</w:t>
      </w:r>
    </w:p>
    <w:p w14:paraId="5C47D9EF" w14:textId="5AD9994D" w:rsidR="00AE200D" w:rsidRPr="00EF002F" w:rsidRDefault="008A1628" w:rsidP="001C1180">
      <w:pPr>
        <w:jc w:val="both"/>
        <w:rPr>
          <w:rFonts w:ascii="Segoe UI" w:hAnsi="Segoe UI" w:cs="Segoe UI"/>
          <w:lang w:val="en-US"/>
        </w:rPr>
      </w:pPr>
      <w:r>
        <w:rPr>
          <w:rFonts w:ascii="Segoe UI" w:hAnsi="Segoe UI" w:cs="Segoe UI"/>
          <w:bCs/>
          <w:lang w:val="en-US"/>
        </w:rPr>
        <w:t xml:space="preserve">Cell in neighborhood (CIN) analysis was performed </w:t>
      </w:r>
      <w:del w:id="51" w:author="Artür Manukyan" w:date="2025-07-11T20:37:00Z" w16du:dateUtc="2025-07-11T18:37:00Z">
        <w:r w:rsidDel="003455CA">
          <w:rPr>
            <w:rFonts w:ascii="Segoe UI" w:hAnsi="Segoe UI" w:cs="Segoe UI"/>
            <w:bCs/>
            <w:lang w:val="en-US"/>
          </w:rPr>
          <w:delText xml:space="preserve">with </w:delText>
        </w:r>
      </w:del>
      <w:ins w:id="52" w:author="Artür Manukyan" w:date="2025-07-11T20:39:00Z" w16du:dateUtc="2025-07-11T18:39:00Z">
        <w:r w:rsidR="003455CA">
          <w:rPr>
            <w:rFonts w:ascii="Segoe UI" w:hAnsi="Segoe UI" w:cs="Segoe UI"/>
            <w:bCs/>
            <w:lang w:val="en-US"/>
          </w:rPr>
          <w:t xml:space="preserve">with </w:t>
        </w:r>
      </w:ins>
      <w:ins w:id="53" w:author="Artür Manukyan" w:date="2025-07-11T20:57:00Z" w16du:dateUtc="2025-07-11T18:57:00Z">
        <w:r w:rsidR="004D02E8">
          <w:rPr>
            <w:rFonts w:ascii="Segoe UI" w:hAnsi="Segoe UI" w:cs="Segoe UI"/>
            <w:bCs/>
            <w:lang w:val="en-US"/>
          </w:rPr>
          <w:t>t</w:t>
        </w:r>
      </w:ins>
      <w:ins w:id="54" w:author="Artür Manukyan" w:date="2025-07-11T20:58:00Z" w16du:dateUtc="2025-07-11T18:58:00Z">
        <w:r w:rsidR="004D02E8">
          <w:rPr>
            <w:rFonts w:ascii="Segoe UI" w:hAnsi="Segoe UI" w:cs="Segoe UI"/>
            <w:bCs/>
            <w:lang w:val="en-US"/>
          </w:rPr>
          <w:t xml:space="preserve">he </w:t>
        </w:r>
      </w:ins>
      <w:r w:rsidR="00403AB1" w:rsidRPr="003B4C23">
        <w:rPr>
          <w:rFonts w:ascii="Segoe UI" w:hAnsi="Segoe UI" w:cs="Segoe UI"/>
          <w:bCs/>
          <w:lang w:val="en-US"/>
        </w:rPr>
        <w:t>SPIAT</w:t>
      </w:r>
      <w:r>
        <w:rPr>
          <w:rFonts w:ascii="Segoe UI" w:hAnsi="Segoe UI" w:cs="Segoe UI"/>
          <w:bCs/>
          <w:lang w:val="en-US"/>
        </w:rPr>
        <w:t xml:space="preserve"> </w:t>
      </w:r>
      <w:sdt>
        <w:sdtPr>
          <w:rPr>
            <w:rFonts w:ascii="Segoe UI" w:hAnsi="Segoe UI" w:cs="Segoe UI"/>
            <w:bCs/>
            <w:lang w:val="en-US"/>
          </w:rPr>
          <w:alias w:val="To edit, see citavi.com/edit"/>
          <w:tag w:val="CitaviPlaceholder#c4546bed-0b87-4dff-a53c-aa29c80237b8"/>
          <w:id w:val="381063266"/>
          <w:placeholder>
            <w:docPart w:val="DefaultPlaceholder_-1854013440"/>
          </w:placeholder>
        </w:sdtPr>
        <w:sdtContent>
          <w:ins w:id="55" w:author="Artür Manukyan" w:date="2025-07-11T20:37:00Z" w16du:dateUtc="2025-07-11T18:37:00Z">
            <w:r w:rsidR="003455CA">
              <w:rPr>
                <w:rFonts w:ascii="Segoe UI" w:hAnsi="Segoe UI" w:cs="Segoe UI"/>
                <w:bCs/>
                <w:lang w:val="en-US"/>
              </w:rPr>
              <w:t xml:space="preserve">package </w:t>
            </w:r>
          </w:ins>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TZmOTQwLWU5MWQtNGYxOC04YjA1LTc2OWRjMmYwNDVhNiIsIlJhbmdlTGVuZ3RoIjo0LCJSZWZlcmVuY2VJZCI6ImMxNGJiNjY0LWZhZTYtNDNhNC1iOTg2LTVhZmE1YTFlN2Q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EvMjAyMC4wNS4yOC4xMjI2MTQ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xMC4xMTAxLzIwMjAuMDUuMjguMTIyNjE0IiwiVXJpU3RyaW5nIjoiaHR0cHM6Ly9kb2kub3JnLzEwLjExMDEvMjAyMC4wNS4yOC4xMjI2M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}</w:instrText>
          </w:r>
          <w:r>
            <w:rPr>
              <w:rFonts w:ascii="Segoe UI" w:hAnsi="Segoe UI" w:cs="Segoe UI"/>
              <w:bCs/>
              <w:lang w:val="en-US"/>
            </w:rPr>
            <w:fldChar w:fldCharType="separate"/>
          </w:r>
          <w:r w:rsidR="00EE2C6E">
            <w:rPr>
              <w:rFonts w:ascii="Segoe UI" w:hAnsi="Segoe UI" w:cs="Segoe UI"/>
              <w:bCs/>
              <w:lang w:val="en-US"/>
            </w:rPr>
            <w:t>(94)</w:t>
          </w:r>
          <w:r>
            <w:rPr>
              <w:rFonts w:ascii="Segoe UI" w:hAnsi="Segoe UI" w:cs="Segoe UI"/>
              <w:bCs/>
              <w:lang w:val="en-US"/>
            </w:rPr>
            <w:fldChar w:fldCharType="end"/>
          </w:r>
        </w:sdtContent>
      </w:sdt>
      <w:r>
        <w:rPr>
          <w:rFonts w:ascii="Segoe UI" w:hAnsi="Segoe UI" w:cs="Segoe UI"/>
          <w:bCs/>
          <w:lang w:val="en-US"/>
        </w:rPr>
        <w:t xml:space="preserve">. </w:t>
      </w:r>
      <w:del w:id="56" w:author="Artür Manukyan" w:date="2025-07-11T20:38:00Z" w16du:dateUtc="2025-07-11T18:38:00Z">
        <w:r w:rsidDel="003455CA">
          <w:rPr>
            <w:rFonts w:ascii="Segoe UI" w:hAnsi="Segoe UI" w:cs="Segoe UI"/>
            <w:bCs/>
            <w:lang w:val="en-US"/>
          </w:rPr>
          <w:delText xml:space="preserve">Spatial co-enrichment analysis was done using </w:delText>
        </w:r>
        <w:r w:rsidR="00403AB1" w:rsidRPr="003B4C23" w:rsidDel="003455CA">
          <w:rPr>
            <w:rFonts w:ascii="Segoe UI" w:hAnsi="Segoe UI" w:cs="Segoe UI"/>
            <w:bCs/>
            <w:lang w:val="en-US"/>
          </w:rPr>
          <w:delText xml:space="preserve">Giotto </w:delText>
        </w:r>
      </w:del>
      <w:customXmlDelRangeStart w:id="57" w:author="Artür Manukyan" w:date="2025-07-11T20:38:00Z"/>
      <w:sdt>
        <w:sdtPr>
          <w:rPr>
            <w:rFonts w:ascii="Segoe UI" w:hAnsi="Segoe UI" w:cs="Segoe UI"/>
            <w:bCs/>
            <w:lang w:val="en-US"/>
          </w:rPr>
          <w:alias w:val="To edit, see citavi.com/edit"/>
          <w:tag w:val="CitaviPlaceholder#14a9dce7-31e7-452c-be05-696e6dbac0de"/>
          <w:id w:val="-2099860694"/>
          <w:placeholder>
            <w:docPart w:val="DefaultPlaceholder_-1854013440"/>
          </w:placeholder>
        </w:sdtPr>
        <w:sdtContent>
          <w:customXmlDelRangeEnd w:id="57"/>
          <w:del w:id="58" w:author="Artür Manukyan" w:date="2025-07-11T20:38:00Z" w16du:dateUtc="2025-07-11T18:38:00Z">
            <w:r w:rsidDel="003455CA">
              <w:rPr>
                <w:rFonts w:ascii="Segoe UI" w:hAnsi="Segoe UI" w:cs="Segoe UI"/>
                <w:bCs/>
                <w:lang w:val="en-US"/>
              </w:rPr>
              <w:fldChar w:fldCharType="begin"/>
            </w:r>
            <w:r w:rsidR="00850CD6" w:rsidDel="003455CA">
              <w:rPr>
                <w:rFonts w:ascii="Segoe UI" w:hAnsi="Segoe UI" w:cs="Segoe UI"/>
                <w:bCs/>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k1KSJ9XX0sIlRhZyI6IkNpdGF2aVBsYWNlaG9sZGVyIzE0YTlkY2U3LTMxZTctNDUyYy1iZTA1LTY5NmU2ZGJhYzBkZSIsIlRleHQiOiIoOTUpIiwiV0FJVmVyc2lvbiI6IjYuMTcuMC4wIn0=}</w:delInstrText>
            </w:r>
            <w:r w:rsidDel="003455CA">
              <w:rPr>
                <w:rFonts w:ascii="Segoe UI" w:hAnsi="Segoe UI" w:cs="Segoe UI"/>
                <w:bCs/>
                <w:lang w:val="en-US"/>
              </w:rPr>
              <w:fldChar w:fldCharType="separate"/>
            </w:r>
            <w:r w:rsidR="00EE2C6E" w:rsidDel="003455CA">
              <w:rPr>
                <w:rFonts w:ascii="Segoe UI" w:hAnsi="Segoe UI" w:cs="Segoe UI"/>
                <w:bCs/>
                <w:lang w:val="en-US"/>
              </w:rPr>
              <w:delText>(95)</w:delText>
            </w:r>
            <w:r w:rsidDel="003455CA">
              <w:rPr>
                <w:rFonts w:ascii="Segoe UI" w:hAnsi="Segoe UI" w:cs="Segoe UI"/>
                <w:bCs/>
                <w:lang w:val="en-US"/>
              </w:rPr>
              <w:fldChar w:fldCharType="end"/>
            </w:r>
          </w:del>
          <w:customXmlDelRangeStart w:id="59" w:author="Artür Manukyan" w:date="2025-07-11T20:38:00Z"/>
        </w:sdtContent>
      </w:sdt>
      <w:customXmlDelRangeEnd w:id="59"/>
      <w:del w:id="60" w:author="Artür Manukyan" w:date="2025-07-11T20:38:00Z" w16du:dateUtc="2025-07-11T18:38:00Z">
        <w:r w:rsidDel="003455CA">
          <w:rPr>
            <w:rFonts w:ascii="Segoe UI" w:hAnsi="Segoe UI" w:cs="Segoe UI"/>
            <w:bCs/>
            <w:lang w:val="en-US"/>
          </w:rPr>
          <w:delText xml:space="preserve"> and</w:delText>
        </w:r>
        <w:r w:rsidR="00403AB1" w:rsidRPr="003B4C23" w:rsidDel="003455CA">
          <w:rPr>
            <w:rFonts w:ascii="Segoe UI" w:hAnsi="Segoe UI" w:cs="Segoe UI"/>
            <w:bCs/>
            <w:lang w:val="en-US"/>
          </w:rPr>
          <w:delText xml:space="preserve"> VoltRon</w:delText>
        </w:r>
        <w:r w:rsidDel="003455CA">
          <w:rPr>
            <w:rFonts w:ascii="Segoe UI" w:hAnsi="Segoe UI" w:cs="Segoe UI"/>
            <w:bCs/>
            <w:lang w:val="en-US"/>
          </w:rPr>
          <w:delText xml:space="preserve"> </w:delText>
        </w:r>
      </w:del>
      <w:customXmlDelRangeStart w:id="61" w:author="Artür Manukyan" w:date="2025-07-11T20:38:00Z"/>
      <w:sdt>
        <w:sdtPr>
          <w:rPr>
            <w:rFonts w:ascii="Segoe UI" w:hAnsi="Segoe UI" w:cs="Segoe UI"/>
            <w:bCs/>
            <w:lang w:val="en-US"/>
          </w:rPr>
          <w:alias w:val="To edit, see citavi.com/edit"/>
          <w:tag w:val="CitaviPlaceholder#3a64dc9e-8710-48ef-bc5b-79f05a14fd87"/>
          <w:id w:val="946269868"/>
          <w:placeholder>
            <w:docPart w:val="DefaultPlaceholder_-1854013440"/>
          </w:placeholder>
        </w:sdtPr>
        <w:sdtContent>
          <w:customXmlDelRangeEnd w:id="61"/>
          <w:del w:id="62" w:author="Artür Manukyan" w:date="2025-07-11T20:38:00Z" w16du:dateUtc="2025-07-11T18:38:00Z">
            <w:r w:rsidDel="003455CA">
              <w:rPr>
                <w:rFonts w:ascii="Segoe UI" w:hAnsi="Segoe UI" w:cs="Segoe UI"/>
                <w:bCs/>
                <w:lang w:val="en-US"/>
              </w:rPr>
              <w:fldChar w:fldCharType="begin"/>
            </w:r>
            <w:r w:rsidR="00EE2C6E" w:rsidDel="003455CA">
              <w:rPr>
                <w:rFonts w:ascii="Segoe UI" w:hAnsi="Segoe UI" w:cs="Segoe UI"/>
                <w:bCs/>
                <w:lang w:val="en-US"/>
              </w:rPr>
              <w:del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YpIn1dfSwiVGFnIjoiQ2l0YXZpUGxhY2Vob2xkZXIjM2E2NGRjOWUtODcxMC00OGVmLWJjNWItNzlmMDVhMTRmZDg3IiwiVGV4dCI6Iig5NikiLCJXQUlWZXJzaW9uIjoiNi4xNy4wLjAifQ==}</w:delInstrText>
            </w:r>
            <w:r w:rsidDel="003455CA">
              <w:rPr>
                <w:rFonts w:ascii="Segoe UI" w:hAnsi="Segoe UI" w:cs="Segoe UI"/>
                <w:bCs/>
                <w:lang w:val="en-US"/>
              </w:rPr>
              <w:fldChar w:fldCharType="separate"/>
            </w:r>
            <w:r w:rsidR="00EE2C6E" w:rsidDel="003455CA">
              <w:rPr>
                <w:rFonts w:ascii="Segoe UI" w:hAnsi="Segoe UI" w:cs="Segoe UI"/>
                <w:bCs/>
                <w:lang w:val="en-US"/>
              </w:rPr>
              <w:delText>(96)</w:delText>
            </w:r>
            <w:r w:rsidDel="003455CA">
              <w:rPr>
                <w:rFonts w:ascii="Segoe UI" w:hAnsi="Segoe UI" w:cs="Segoe UI"/>
                <w:bCs/>
                <w:lang w:val="en-US"/>
              </w:rPr>
              <w:fldChar w:fldCharType="end"/>
            </w:r>
          </w:del>
          <w:customXmlDelRangeStart w:id="63" w:author="Artür Manukyan" w:date="2025-07-11T20:38:00Z"/>
        </w:sdtContent>
      </w:sdt>
      <w:customXmlDelRangeEnd w:id="63"/>
      <w:del w:id="64" w:author="Artür Manukyan" w:date="2025-07-11T20:38:00Z" w16du:dateUtc="2025-07-11T18:38:00Z">
        <w:r w:rsidDel="003455CA">
          <w:rPr>
            <w:rFonts w:ascii="Segoe UI" w:hAnsi="Segoe UI" w:cs="Segoe UI"/>
            <w:bCs/>
            <w:lang w:val="en-US"/>
          </w:rPr>
          <w:delText xml:space="preserve">. </w:delText>
        </w:r>
      </w:del>
      <w:r w:rsidR="00EE2C6E" w:rsidRPr="00EE2C6E">
        <w:rPr>
          <w:rFonts w:ascii="Segoe UI" w:hAnsi="Segoe UI" w:cs="Segoe UI"/>
          <w:lang w:val="en-US"/>
        </w:rPr>
        <w:t xml:space="preserve">Cells in neighborhood (CIN) were filtered using the SPIAT function </w:t>
      </w:r>
      <w:proofErr w:type="spellStart"/>
      <w:r w:rsidR="00EE2C6E" w:rsidRPr="00EE2C6E">
        <w:rPr>
          <w:rFonts w:ascii="Segoe UI" w:hAnsi="Segoe UI" w:cs="Segoe UI"/>
          <w:lang w:val="en-US"/>
        </w:rPr>
        <w:t>average_percentage_of_cells_within_radius</w:t>
      </w:r>
      <w:proofErr w:type="spellEnd"/>
      <w:r w:rsidR="00EE2C6E" w:rsidRPr="00EE2C6E">
        <w:rPr>
          <w:rFonts w:ascii="Segoe UI" w:hAnsi="Segoe UI" w:cs="Segoe UI"/>
          <w:lang w:val="en-US"/>
        </w:rPr>
        <w:t xml:space="preserve"> for the radii 10, 15, 20, and 25 µm for every cell type. The minimum cell distance for every cell to every cell type was calculated using the SPIAT function </w:t>
      </w:r>
      <w:proofErr w:type="spellStart"/>
      <w:r w:rsidR="00EE2C6E" w:rsidRPr="00EE2C6E">
        <w:rPr>
          <w:rFonts w:ascii="Segoe UI" w:hAnsi="Segoe UI" w:cs="Segoe UI"/>
          <w:lang w:val="en-US"/>
        </w:rPr>
        <w:t>calculate_minimum_distances_between_celltypes</w:t>
      </w:r>
      <w:ins w:id="65" w:author="Artür Manukyan" w:date="2025-07-11T20:59:00Z" w16du:dateUtc="2025-07-11T18:59:00Z">
        <w:r w:rsidR="004D02E8">
          <w:rPr>
            <w:rFonts w:ascii="Segoe UI" w:hAnsi="Segoe UI" w:cs="Segoe UI"/>
            <w:lang w:val="en-US"/>
          </w:rPr>
          <w:t>.</w:t>
        </w:r>
      </w:ins>
      <w:del w:id="66" w:author="Artür Manukyan" w:date="2025-07-11T20:59:00Z" w16du:dateUtc="2025-07-11T18:59:00Z">
        <w:r w:rsidR="00EE2C6E" w:rsidRPr="00EE2C6E" w:rsidDel="004D02E8">
          <w:rPr>
            <w:rFonts w:ascii="Segoe UI" w:hAnsi="Segoe UI" w:cs="Segoe UI"/>
            <w:lang w:val="en-US"/>
          </w:rPr>
          <w:delText>.</w:delText>
        </w:r>
      </w:del>
      <w:del w:id="67" w:author="Artür Manukyan" w:date="2025-07-11T20:53:00Z" w16du:dateUtc="2025-07-11T18:53:00Z">
        <w:r w:rsidR="00EE2C6E" w:rsidDel="00EF002F">
          <w:rPr>
            <w:rFonts w:ascii="Segoe UI" w:hAnsi="Segoe UI" w:cs="Segoe UI"/>
            <w:lang w:val="en-US"/>
          </w:rPr>
          <w:delText xml:space="preserve"> </w:delText>
        </w:r>
      </w:del>
      <w:ins w:id="68" w:author="Artür Manukyan" w:date="2025-07-11T20:38:00Z" w16du:dateUtc="2025-07-11T18:38:00Z">
        <w:r w:rsidR="003455CA">
          <w:rPr>
            <w:rFonts w:ascii="Segoe UI" w:hAnsi="Segoe UI" w:cs="Segoe UI"/>
            <w:bCs/>
            <w:lang w:val="en-US"/>
          </w:rPr>
          <w:t>Spatial</w:t>
        </w:r>
        <w:proofErr w:type="spellEnd"/>
        <w:r w:rsidR="003455CA">
          <w:rPr>
            <w:rFonts w:ascii="Segoe UI" w:hAnsi="Segoe UI" w:cs="Segoe UI"/>
            <w:bCs/>
            <w:lang w:val="en-US"/>
          </w:rPr>
          <w:t xml:space="preserve"> co-enrichment analysis was performed using </w:t>
        </w:r>
        <w:r w:rsidR="003455CA" w:rsidRPr="003B4C23">
          <w:rPr>
            <w:rFonts w:ascii="Segoe UI" w:hAnsi="Segoe UI" w:cs="Segoe UI"/>
            <w:bCs/>
            <w:lang w:val="en-US"/>
          </w:rPr>
          <w:t xml:space="preserve">Giotto </w:t>
        </w:r>
      </w:ins>
      <w:customXmlInsRangeStart w:id="69" w:author="Artür Manukyan" w:date="2025-07-11T20:38:00Z"/>
      <w:sdt>
        <w:sdtPr>
          <w:rPr>
            <w:rFonts w:ascii="Segoe UI" w:hAnsi="Segoe UI" w:cs="Segoe UI"/>
            <w:bCs/>
            <w:lang w:val="en-US"/>
          </w:rPr>
          <w:alias w:val="To edit, see citavi.com/edit"/>
          <w:tag w:val="CitaviPlaceholder#14a9dce7-31e7-452c-be05-696e6dbac0de"/>
          <w:id w:val="462617786"/>
          <w:placeholder>
            <w:docPart w:val="433E12669407304AAB67C25DEFE7AA4B"/>
          </w:placeholder>
        </w:sdtPr>
        <w:sdtContent>
          <w:customXmlInsRangeEnd w:id="69"/>
          <w:ins w:id="70" w:author="Artür Manukyan" w:date="2025-07-11T20:38:00Z" w16du:dateUtc="2025-07-11T18:38:00Z">
            <w:r w:rsidR="003455CA">
              <w:rPr>
                <w:rFonts w:ascii="Segoe UI" w:hAnsi="Segoe UI" w:cs="Segoe UI"/>
                <w:bCs/>
                <w:lang w:val="en-US"/>
              </w:rPr>
              <w:t xml:space="preserve">package </w:t>
            </w:r>
            <w:r w:rsidR="003455CA">
              <w:rPr>
                <w:rFonts w:ascii="Segoe UI" w:hAnsi="Segoe UI" w:cs="Segoe UI"/>
                <w:bCs/>
                <w:lang w:val="en-US"/>
              </w:rPr>
              <w:fldChar w:fldCharType="begin"/>
            </w:r>
            <w:r w:rsidR="003455CA">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k1KSJ9XX0sIlRhZyI6IkNpdGF2aVBsYWNlaG9sZGVyIzE0YTlkY2U3LTMxZTctNDUyYy1iZTA1LTY5NmU2ZGJhYzBkZSIsIlRleHQiOiIoOTUpIiwiV0FJVmVyc2lvbiI6IjYuMTcuMC4wIn0=}</w:instrText>
            </w:r>
            <w:r w:rsidR="003455CA">
              <w:rPr>
                <w:rFonts w:ascii="Segoe UI" w:hAnsi="Segoe UI" w:cs="Segoe UI"/>
                <w:bCs/>
                <w:lang w:val="en-US"/>
              </w:rPr>
              <w:fldChar w:fldCharType="separate"/>
            </w:r>
            <w:r w:rsidR="003455CA">
              <w:rPr>
                <w:rFonts w:ascii="Segoe UI" w:hAnsi="Segoe UI" w:cs="Segoe UI"/>
                <w:bCs/>
                <w:lang w:val="en-US"/>
              </w:rPr>
              <w:t>(95)</w:t>
            </w:r>
            <w:r w:rsidR="003455CA">
              <w:rPr>
                <w:rFonts w:ascii="Segoe UI" w:hAnsi="Segoe UI" w:cs="Segoe UI"/>
                <w:bCs/>
                <w:lang w:val="en-US"/>
              </w:rPr>
              <w:fldChar w:fldCharType="end"/>
            </w:r>
          </w:ins>
          <w:ins w:id="71" w:author="Artür Manukyan" w:date="2025-07-11T20:40:00Z" w16du:dateUtc="2025-07-11T18:40:00Z">
            <w:r w:rsidR="003455CA">
              <w:rPr>
                <w:rFonts w:ascii="Segoe UI" w:hAnsi="Segoe UI" w:cs="Segoe UI"/>
                <w:bCs/>
                <w:lang w:val="en-US"/>
              </w:rPr>
              <w:t xml:space="preserve">. For each FOV, </w:t>
            </w:r>
          </w:ins>
          <w:ins w:id="72" w:author="Artür Manukyan" w:date="2025-07-11T20:58:00Z" w16du:dateUtc="2025-07-11T18:58:00Z">
            <w:r w:rsidR="004D02E8">
              <w:rPr>
                <w:rFonts w:ascii="Segoe UI" w:hAnsi="Segoe UI" w:cs="Segoe UI"/>
                <w:bCs/>
                <w:lang w:val="en-US"/>
              </w:rPr>
              <w:t>w</w:t>
            </w:r>
          </w:ins>
          <w:ins w:id="73" w:author="Artür Manukyan" w:date="2025-07-11T20:38:00Z" w16du:dateUtc="2025-07-11T18:38:00Z">
            <w:r w:rsidR="003455CA">
              <w:rPr>
                <w:rFonts w:ascii="Segoe UI" w:hAnsi="Segoe UI" w:cs="Segoe UI"/>
                <w:bCs/>
                <w:lang w:val="en-US"/>
              </w:rPr>
              <w:t xml:space="preserve">e have </w:t>
            </w:r>
          </w:ins>
          <w:ins w:id="74" w:author="Artür Manukyan" w:date="2025-07-11T20:39:00Z" w16du:dateUtc="2025-07-11T18:39:00Z">
            <w:r w:rsidR="003455CA">
              <w:rPr>
                <w:rFonts w:ascii="Segoe UI" w:hAnsi="Segoe UI" w:cs="Segoe UI"/>
                <w:bCs/>
                <w:lang w:val="en-US"/>
              </w:rPr>
              <w:t>employed</w:t>
            </w:r>
          </w:ins>
          <w:ins w:id="75" w:author="Artür Manukyan" w:date="2025-07-11T20:38:00Z" w16du:dateUtc="2025-07-11T18:38:00Z">
            <w:r w:rsidR="003455CA">
              <w:rPr>
                <w:rFonts w:ascii="Segoe UI" w:hAnsi="Segoe UI" w:cs="Segoe UI"/>
                <w:bCs/>
                <w:lang w:val="en-US"/>
              </w:rPr>
              <w:t xml:space="preserve"> the</w:t>
            </w:r>
          </w:ins>
          <w:ins w:id="76" w:author="Artür Manukyan" w:date="2025-07-11T20:39:00Z" w16du:dateUtc="2025-07-11T18:39:00Z">
            <w:r w:rsidR="003455CA">
              <w:rPr>
                <w:rFonts w:ascii="Segoe UI" w:hAnsi="Segoe UI" w:cs="Segoe UI"/>
                <w:bCs/>
                <w:lang w:val="en-US"/>
              </w:rPr>
              <w:t xml:space="preserve"> </w:t>
            </w:r>
            <w:proofErr w:type="spellStart"/>
            <w:r w:rsidR="003455CA" w:rsidRPr="003455CA">
              <w:rPr>
                <w:rFonts w:ascii="Segoe UI" w:hAnsi="Segoe UI" w:cs="Segoe UI"/>
                <w:bCs/>
                <w:lang w:val="en-US"/>
              </w:rPr>
              <w:t>createSpatialDelaunayNetwork</w:t>
            </w:r>
            <w:proofErr w:type="spellEnd"/>
            <w:r w:rsidR="003455CA">
              <w:rPr>
                <w:rFonts w:ascii="Segoe UI" w:hAnsi="Segoe UI" w:cs="Segoe UI"/>
                <w:bCs/>
                <w:lang w:val="en-US"/>
              </w:rPr>
              <w:t xml:space="preserve"> function to build neighborhood graphs with Delaunay </w:t>
            </w:r>
          </w:ins>
          <w:ins w:id="77" w:author="Artür Manukyan" w:date="2025-07-11T20:53:00Z" w16du:dateUtc="2025-07-11T18:53:00Z">
            <w:r w:rsidR="00EF002F">
              <w:rPr>
                <w:rFonts w:ascii="Segoe UI" w:hAnsi="Segoe UI" w:cs="Segoe UI"/>
                <w:bCs/>
                <w:lang w:val="en-US"/>
              </w:rPr>
              <w:t>T</w:t>
            </w:r>
          </w:ins>
          <w:ins w:id="78" w:author="Artür Manukyan" w:date="2025-07-11T20:40:00Z" w16du:dateUtc="2025-07-11T18:40:00Z">
            <w:r w:rsidR="003455CA">
              <w:rPr>
                <w:rFonts w:ascii="Segoe UI" w:hAnsi="Segoe UI" w:cs="Segoe UI"/>
                <w:bCs/>
                <w:lang w:val="en-US"/>
              </w:rPr>
              <w:t xml:space="preserve">esselation. Then we employed the </w:t>
            </w:r>
            <w:proofErr w:type="spellStart"/>
            <w:r w:rsidR="003455CA" w:rsidRPr="003455CA">
              <w:rPr>
                <w:rFonts w:ascii="Segoe UI" w:hAnsi="Segoe UI" w:cs="Segoe UI"/>
                <w:bCs/>
                <w:lang w:val="en-US"/>
              </w:rPr>
              <w:t>cellProximityEnrichment</w:t>
            </w:r>
            <w:proofErr w:type="spellEnd"/>
            <w:r w:rsidR="003455CA">
              <w:rPr>
                <w:rFonts w:ascii="Segoe UI" w:hAnsi="Segoe UI" w:cs="Segoe UI"/>
                <w:bCs/>
                <w:lang w:val="en-US"/>
              </w:rPr>
              <w:t xml:space="preserve"> to per</w:t>
            </w:r>
          </w:ins>
          <w:ins w:id="79" w:author="Artür Manukyan" w:date="2025-07-11T20:41:00Z" w16du:dateUtc="2025-07-11T18:41:00Z">
            <w:r w:rsidR="003455CA">
              <w:rPr>
                <w:rFonts w:ascii="Segoe UI" w:hAnsi="Segoe UI" w:cs="Segoe UI"/>
                <w:bCs/>
                <w:lang w:val="en-US"/>
              </w:rPr>
              <w:t xml:space="preserve">form co-enrichment analysis across cell types. We ran 1000 simulations to </w:t>
            </w:r>
          </w:ins>
          <w:ins w:id="80" w:author="Artür Manukyan" w:date="2025-07-11T20:42:00Z" w16du:dateUtc="2025-07-11T18:42:00Z">
            <w:r w:rsidR="003455CA">
              <w:rPr>
                <w:rFonts w:ascii="Segoe UI" w:hAnsi="Segoe UI" w:cs="Segoe UI"/>
                <w:bCs/>
                <w:lang w:val="en-US"/>
              </w:rPr>
              <w:t>calculate the expected cell-to-cell proximity frequency compared to the observed frequency</w:t>
            </w:r>
          </w:ins>
          <w:ins w:id="81" w:author="Artür Manukyan" w:date="2025-07-11T20:49:00Z" w16du:dateUtc="2025-07-11T18:49:00Z">
            <w:r w:rsidR="00EF002F">
              <w:rPr>
                <w:rFonts w:ascii="Segoe UI" w:hAnsi="Segoe UI" w:cs="Segoe UI"/>
                <w:bCs/>
                <w:lang w:val="en-US"/>
              </w:rPr>
              <w:t xml:space="preserve"> which is then used to calculate the enrichment </w:t>
            </w:r>
            <w:r w:rsidR="00EF002F">
              <w:rPr>
                <w:rFonts w:ascii="Segoe UI" w:hAnsi="Segoe UI" w:cs="Segoe UI"/>
                <w:bCs/>
                <w:lang w:val="en-US"/>
              </w:rPr>
              <w:lastRenderedPageBreak/>
              <w:t xml:space="preserve">values. </w:t>
            </w:r>
          </w:ins>
          <w:ins w:id="82" w:author="Artür Manukyan" w:date="2025-07-11T20:50:00Z" w16du:dateUtc="2025-07-11T18:50:00Z">
            <w:r w:rsidR="00EF002F">
              <w:rPr>
                <w:rFonts w:ascii="Segoe UI" w:hAnsi="Segoe UI" w:cs="Segoe UI"/>
                <w:bCs/>
                <w:lang w:val="en-US"/>
              </w:rPr>
              <w:t>We employed VoltRon</w:t>
            </w:r>
          </w:ins>
          <w:ins w:id="83" w:author="Artür Manukyan" w:date="2025-07-11T20:53:00Z" w16du:dateUtc="2025-07-11T18:53:00Z">
            <w:r w:rsidR="00EF002F">
              <w:rPr>
                <w:rFonts w:ascii="Segoe UI" w:hAnsi="Segoe UI" w:cs="Segoe UI"/>
                <w:bCs/>
                <w:lang w:val="en-US"/>
              </w:rPr>
              <w:t xml:space="preserve"> </w:t>
            </w:r>
          </w:ins>
          <w:customXmlInsRangeStart w:id="84" w:author="Artür Manukyan" w:date="2025-07-11T20:53:00Z"/>
          <w:sdt>
            <w:sdtPr>
              <w:rPr>
                <w:rFonts w:ascii="Segoe UI" w:hAnsi="Segoe UI" w:cs="Segoe UI"/>
                <w:bCs/>
                <w:lang w:val="en-US"/>
              </w:rPr>
              <w:alias w:val="To edit, see citavi.com/edit"/>
              <w:tag w:val="CitaviPlaceholder#3a64dc9e-8710-48ef-bc5b-79f05a14fd87"/>
              <w:id w:val="-655533497"/>
              <w:placeholder>
                <w:docPart w:val="4CCE6F0A65FA084095F9F935E546FC67"/>
              </w:placeholder>
            </w:sdtPr>
            <w:sdtContent>
              <w:customXmlInsRangeEnd w:id="84"/>
              <w:ins w:id="85" w:author="Artür Manukyan" w:date="2025-07-11T20:53:00Z" w16du:dateUtc="2025-07-11T18:53:00Z">
                <w:r w:rsidR="00EF002F">
                  <w:rPr>
                    <w:rFonts w:ascii="Segoe UI" w:hAnsi="Segoe UI" w:cs="Segoe UI"/>
                    <w:bCs/>
                    <w:lang w:val="en-US"/>
                  </w:rPr>
                  <w:fldChar w:fldCharType="begin"/>
                </w:r>
                <w:r w:rsidR="00EF002F">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YpIn1dfSwiVGFnIjoiQ2l0YXZpUGxhY2Vob2xkZXIjM2E2NGRjOWUtODcxMC00OGVmLWJjNWItNzlmMDVhMTRmZDg3IiwiVGV4dCI6Iig5NikiLCJXQUlWZXJzaW9uIjoiNi4xNy4wLjAifQ==}</w:instrText>
                </w:r>
                <w:r w:rsidR="00EF002F">
                  <w:rPr>
                    <w:rFonts w:ascii="Segoe UI" w:hAnsi="Segoe UI" w:cs="Segoe UI"/>
                    <w:bCs/>
                    <w:lang w:val="en-US"/>
                  </w:rPr>
                  <w:fldChar w:fldCharType="separate"/>
                </w:r>
                <w:r w:rsidR="00EF002F">
                  <w:rPr>
                    <w:rFonts w:ascii="Segoe UI" w:hAnsi="Segoe UI" w:cs="Segoe UI"/>
                    <w:bCs/>
                    <w:lang w:val="en-US"/>
                  </w:rPr>
                  <w:t>(96)</w:t>
                </w:r>
                <w:r w:rsidR="00EF002F">
                  <w:rPr>
                    <w:rFonts w:ascii="Segoe UI" w:hAnsi="Segoe UI" w:cs="Segoe UI"/>
                    <w:bCs/>
                    <w:lang w:val="en-US"/>
                  </w:rPr>
                  <w:fldChar w:fldCharType="end"/>
                </w:r>
              </w:ins>
              <w:customXmlInsRangeStart w:id="86" w:author="Artür Manukyan" w:date="2025-07-11T20:53:00Z"/>
            </w:sdtContent>
          </w:sdt>
          <w:customXmlInsRangeEnd w:id="86"/>
          <w:ins w:id="87" w:author="Artür Manukyan" w:date="2025-07-11T20:50:00Z" w16du:dateUtc="2025-07-11T18:50:00Z">
            <w:r w:rsidR="00EF002F">
              <w:rPr>
                <w:rFonts w:ascii="Segoe UI" w:hAnsi="Segoe UI" w:cs="Segoe UI"/>
                <w:bCs/>
                <w:lang w:val="en-US"/>
              </w:rPr>
              <w:t xml:space="preserve"> package to visualize the localization of cells overlayed to IF </w:t>
            </w:r>
          </w:ins>
          <w:ins w:id="88" w:author="Artür Manukyan" w:date="2025-07-11T20:51:00Z" w16du:dateUtc="2025-07-11T18:51:00Z">
            <w:r w:rsidR="00EF002F">
              <w:rPr>
                <w:rFonts w:ascii="Segoe UI" w:hAnsi="Segoe UI" w:cs="Segoe UI"/>
                <w:bCs/>
                <w:lang w:val="en-US"/>
              </w:rPr>
              <w:t xml:space="preserve">overlay plots. We used the </w:t>
            </w:r>
            <w:proofErr w:type="spellStart"/>
            <w:r w:rsidR="00EF002F" w:rsidRPr="00EF002F">
              <w:rPr>
                <w:rFonts w:ascii="Segoe UI" w:hAnsi="Segoe UI" w:cs="Segoe UI"/>
                <w:bCs/>
                <w:lang w:val="en-US"/>
              </w:rPr>
              <w:t>combineChannels</w:t>
            </w:r>
            <w:proofErr w:type="spellEnd"/>
            <w:r w:rsidR="00EF002F">
              <w:rPr>
                <w:rFonts w:ascii="Segoe UI" w:hAnsi="Segoe UI" w:cs="Segoe UI"/>
                <w:bCs/>
                <w:lang w:val="en-US"/>
              </w:rPr>
              <w:t xml:space="preserve"> function to combine </w:t>
            </w:r>
          </w:ins>
          <w:customXmlInsRangeStart w:id="89" w:author="Artür Manukyan" w:date="2025-07-11T20:38:00Z"/>
        </w:sdtContent>
      </w:sdt>
      <w:customXmlInsRangeEnd w:id="89"/>
      <w:ins w:id="90" w:author="Artür Manukyan" w:date="2025-07-11T20:52:00Z" w16du:dateUtc="2025-07-11T18:52:00Z">
        <w:r w:rsidR="00EF002F">
          <w:rPr>
            <w:rFonts w:ascii="Segoe UI" w:hAnsi="Segoe UI" w:cs="Segoe UI"/>
            <w:bCs/>
            <w:lang w:val="en-US"/>
          </w:rPr>
          <w:t xml:space="preserve">multiple channels before using </w:t>
        </w:r>
        <w:proofErr w:type="spellStart"/>
        <w:r w:rsidR="00EF002F">
          <w:rPr>
            <w:rFonts w:ascii="Segoe UI" w:hAnsi="Segoe UI" w:cs="Segoe UI"/>
            <w:bCs/>
            <w:lang w:val="en-US"/>
          </w:rPr>
          <w:t>vrSpatialPlot</w:t>
        </w:r>
        <w:proofErr w:type="spellEnd"/>
        <w:r w:rsidR="00EF002F">
          <w:rPr>
            <w:rFonts w:ascii="Segoe UI" w:hAnsi="Segoe UI" w:cs="Segoe UI"/>
            <w:bCs/>
            <w:lang w:val="en-US"/>
          </w:rPr>
          <w:t xml:space="preserve"> function to overlay identified cells to the IF images.</w:t>
        </w:r>
      </w:ins>
      <w:ins w:id="91" w:author="Artür Manukyan" w:date="2025-07-11T20:53:00Z" w16du:dateUtc="2025-07-11T18:53:00Z">
        <w:r w:rsidR="00EF002F">
          <w:rPr>
            <w:rFonts w:ascii="Segoe UI" w:hAnsi="Segoe UI" w:cs="Segoe UI"/>
            <w:bCs/>
            <w:lang w:val="en-US"/>
          </w:rPr>
          <w:t xml:space="preserve"> </w:t>
        </w:r>
        <w:r w:rsidR="00EF002F">
          <w:rPr>
            <w:rFonts w:ascii="Segoe UI" w:hAnsi="Segoe UI" w:cs="Segoe UI"/>
            <w:lang w:val="en-US"/>
          </w:rPr>
          <w:t>Remaining v</w:t>
        </w:r>
      </w:ins>
      <w:del w:id="92" w:author="Artür Manukyan" w:date="2025-07-11T20:53:00Z" w16du:dateUtc="2025-07-11T18:53:00Z">
        <w:r w:rsidR="00EE2C6E" w:rsidRPr="00EE2C6E" w:rsidDel="00EF002F">
          <w:rPr>
            <w:rFonts w:ascii="Segoe UI" w:hAnsi="Segoe UI" w:cs="Segoe UI"/>
            <w:lang w:val="en-US"/>
          </w:rPr>
          <w:delText>V</w:delText>
        </w:r>
      </w:del>
      <w:r w:rsidR="00EE2C6E" w:rsidRPr="00EE2C6E">
        <w:rPr>
          <w:rFonts w:ascii="Segoe UI" w:hAnsi="Segoe UI" w:cs="Segoe UI"/>
          <w:lang w:val="en-US"/>
        </w:rPr>
        <w:t xml:space="preserve">isualizations and plots were created mainly using ggplot2, and </w:t>
      </w:r>
      <w:proofErr w:type="spellStart"/>
      <w:r w:rsidR="00EE2C6E" w:rsidRPr="00EE2C6E">
        <w:rPr>
          <w:rFonts w:ascii="Segoe UI" w:hAnsi="Segoe UI" w:cs="Segoe UI"/>
          <w:lang w:val="en-US"/>
        </w:rPr>
        <w:t>ggarrange</w:t>
      </w:r>
      <w:proofErr w:type="spellEnd"/>
      <w:r w:rsidR="00EE2C6E" w:rsidRPr="00EE2C6E">
        <w:rPr>
          <w:rFonts w:ascii="Segoe UI" w:hAnsi="Segoe UI" w:cs="Segoe UI"/>
          <w:lang w:val="en-US"/>
        </w:rPr>
        <w:t>, as well as Adobe Illustrator.</w:t>
      </w:r>
      <w:commentRangeEnd w:id="49"/>
      <w:r w:rsidR="00262130">
        <w:rPr>
          <w:rStyle w:val="Kommentarzeichen"/>
        </w:rPr>
        <w:commentReference w:id="49"/>
      </w:r>
      <w:commentRangeEnd w:id="50"/>
      <w:r w:rsidR="004D02E8">
        <w:rPr>
          <w:rStyle w:val="Kommentarzeichen"/>
        </w:rPr>
        <w:commentReference w:id="50"/>
      </w:r>
    </w:p>
    <w:p w14:paraId="09B1D114" w14:textId="5DBFB4E7" w:rsidR="005D442D" w:rsidRPr="003B4C23" w:rsidRDefault="005D442D" w:rsidP="005D442D">
      <w:pPr>
        <w:rPr>
          <w:rFonts w:ascii="Segoe UI" w:hAnsi="Segoe UI" w:cs="Segoe UI"/>
          <w:b/>
          <w:bCs/>
          <w:lang w:val="en-US"/>
        </w:rPr>
      </w:pPr>
      <w:r w:rsidRPr="003B4C23">
        <w:rPr>
          <w:rFonts w:ascii="Segoe UI" w:hAnsi="Segoe UI" w:cs="Segoe UI"/>
          <w:b/>
          <w:bCs/>
          <w:lang w:val="en-US"/>
        </w:rPr>
        <w:t>DATA AVAILABILITY STATEMENT</w:t>
      </w:r>
    </w:p>
    <w:p w14:paraId="1F4C5D0F" w14:textId="748221B1" w:rsidR="005D442D" w:rsidRPr="003B4C23" w:rsidRDefault="00262130" w:rsidP="005D442D">
      <w:pPr>
        <w:jc w:val="both"/>
        <w:rPr>
          <w:rFonts w:ascii="Segoe UI" w:hAnsi="Segoe UI" w:cs="Segoe UI"/>
          <w:lang w:val="en-US"/>
        </w:rPr>
      </w:pPr>
      <w:r>
        <w:rPr>
          <w:rFonts w:ascii="Segoe UI" w:hAnsi="Segoe UI" w:cs="Segoe UI"/>
          <w:lang w:val="en-US"/>
        </w:rPr>
        <w:t xml:space="preserve">All data used for this publication and its figures are available in the following </w:t>
      </w:r>
      <w:proofErr w:type="spellStart"/>
      <w:r>
        <w:rPr>
          <w:rFonts w:ascii="Segoe UI" w:hAnsi="Segoe UI" w:cs="Segoe UI"/>
          <w:lang w:val="en-US"/>
        </w:rPr>
        <w:t>github</w:t>
      </w:r>
      <w:proofErr w:type="spellEnd"/>
      <w:r>
        <w:rPr>
          <w:rFonts w:ascii="Segoe UI" w:hAnsi="Segoe UI" w:cs="Segoe UI"/>
          <w:lang w:val="en-US"/>
        </w:rPr>
        <w:t xml:space="preserve"> repository:</w:t>
      </w:r>
    </w:p>
    <w:p w14:paraId="51CF2BB3" w14:textId="5833B55A" w:rsidR="005D442D" w:rsidRPr="003B4C23" w:rsidRDefault="00F02DB7" w:rsidP="005D442D">
      <w:pPr>
        <w:jc w:val="both"/>
        <w:rPr>
          <w:rFonts w:ascii="Segoe UI" w:hAnsi="Segoe UI" w:cs="Segoe UI"/>
          <w:lang w:val="en-US"/>
        </w:rPr>
      </w:pPr>
      <w:r>
        <w:fldChar w:fldCharType="begin"/>
      </w:r>
      <w:r w:rsidRPr="00EA4671">
        <w:rPr>
          <w:lang w:val="en-US"/>
          <w:rPrChange w:id="93" w:author="Artür Manukyan" w:date="2025-07-11T21:02:00Z" w16du:dateUtc="2025-07-11T19:02:00Z">
            <w:rPr/>
          </w:rPrChange>
        </w:rPr>
        <w:instrText>HYPERLINK "https://github.com/mikrohscopist/Murine_ILC_niches_lung_SI_IL-33"</w:instrText>
      </w:r>
      <w:r>
        <w:fldChar w:fldCharType="separate"/>
      </w:r>
      <w:r w:rsidRPr="003B4C23">
        <w:rPr>
          <w:rStyle w:val="Hyperlink"/>
          <w:rFonts w:ascii="Segoe UI" w:hAnsi="Segoe UI" w:cs="Segoe UI"/>
          <w:lang w:val="en-US"/>
        </w:rPr>
        <w:t>https://github.com/mikrohscopist/Murine_ILC_niches_lung_SI_IL-33</w:t>
      </w:r>
      <w:r>
        <w:fldChar w:fldCharType="end"/>
      </w:r>
    </w:p>
    <w:p w14:paraId="158C80B6" w14:textId="1992D275" w:rsidR="005D442D" w:rsidRPr="003B4C23" w:rsidRDefault="005D442D" w:rsidP="008A1628">
      <w:pPr>
        <w:jc w:val="both"/>
        <w:rPr>
          <w:rFonts w:ascii="Segoe UI" w:hAnsi="Segoe UI" w:cs="Segoe UI"/>
          <w:b/>
          <w:lang w:val="en-US"/>
        </w:rPr>
      </w:pPr>
      <w:r w:rsidRPr="003B4C23">
        <w:rPr>
          <w:rFonts w:ascii="Segoe UI" w:hAnsi="Segoe UI" w:cs="Segoe UI"/>
          <w:b/>
          <w:lang w:val="en-US"/>
        </w:rPr>
        <w:t>CONFLICT OF INTEREST DISCLOSURE</w:t>
      </w:r>
    </w:p>
    <w:p w14:paraId="4A327120" w14:textId="77777777" w:rsidR="005D442D" w:rsidRPr="003B4C23" w:rsidRDefault="005D442D" w:rsidP="008A1628">
      <w:pPr>
        <w:jc w:val="both"/>
        <w:rPr>
          <w:rFonts w:ascii="Segoe UI" w:hAnsi="Segoe UI" w:cs="Segoe UI"/>
          <w:lang w:val="en-US"/>
        </w:rPr>
      </w:pPr>
    </w:p>
    <w:p w14:paraId="59FC7DB9" w14:textId="29C38F81" w:rsidR="00E66F43" w:rsidRPr="003B4C23" w:rsidRDefault="00A46765" w:rsidP="008A1628">
      <w:pPr>
        <w:jc w:val="both"/>
        <w:rPr>
          <w:rFonts w:ascii="Segoe UI" w:hAnsi="Segoe UI" w:cs="Segoe UI"/>
          <w:b/>
          <w:lang w:val="en-US"/>
        </w:rPr>
      </w:pPr>
      <w:r w:rsidRPr="003B4C23">
        <w:rPr>
          <w:rFonts w:ascii="Segoe UI" w:hAnsi="Segoe UI" w:cs="Segoe UI"/>
          <w:b/>
          <w:lang w:val="en-US"/>
        </w:rPr>
        <w:t>ETHICS APPROVAL STATEMENT</w:t>
      </w:r>
    </w:p>
    <w:p w14:paraId="3398C542" w14:textId="77777777" w:rsidR="00D66E7A" w:rsidRPr="003B4C23" w:rsidRDefault="00D66E7A" w:rsidP="008A1628">
      <w:pPr>
        <w:jc w:val="both"/>
        <w:rPr>
          <w:rFonts w:ascii="Segoe UI" w:hAnsi="Segoe UI" w:cs="Segoe UI"/>
          <w:lang w:val="en-US"/>
        </w:rPr>
      </w:pPr>
    </w:p>
    <w:p w14:paraId="553944B6" w14:textId="3929E6C1"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ACK</w:t>
      </w:r>
      <w:r w:rsidR="004133C9" w:rsidRPr="003B4C23">
        <w:rPr>
          <w:rFonts w:ascii="Segoe UI" w:hAnsi="Segoe UI" w:cs="Segoe UI"/>
          <w:b/>
          <w:bCs/>
          <w:lang w:val="en-US"/>
        </w:rPr>
        <w:t>NOWLEDGEMENTS</w:t>
      </w:r>
    </w:p>
    <w:p w14:paraId="2936FDA7" w14:textId="3C3955C8" w:rsidR="00672426" w:rsidRPr="003B4C23" w:rsidRDefault="00EC3B5A" w:rsidP="008A1628">
      <w:pPr>
        <w:jc w:val="both"/>
        <w:rPr>
          <w:rFonts w:ascii="Segoe UI" w:hAnsi="Segoe UI" w:cs="Segoe UI"/>
          <w:sz w:val="18"/>
          <w:szCs w:val="18"/>
          <w:lang w:val="en-US"/>
        </w:rPr>
      </w:pPr>
      <w:r w:rsidRPr="003B4C23">
        <w:rPr>
          <w:rFonts w:ascii="Segoe UI" w:hAnsi="Segoe UI" w:cs="Segoe UI"/>
          <w:sz w:val="18"/>
          <w:szCs w:val="18"/>
          <w:lang w:val="en-US"/>
        </w:rPr>
        <w:t xml:space="preserve">We would like to thank </w:t>
      </w:r>
      <w:r w:rsidR="004C0ED4" w:rsidRPr="003B4C23">
        <w:rPr>
          <w:rFonts w:ascii="Segoe UI" w:hAnsi="Segoe UI" w:cs="Segoe UI"/>
          <w:sz w:val="18"/>
          <w:szCs w:val="18"/>
          <w:lang w:val="en-US"/>
        </w:rPr>
        <w:t>x</w:t>
      </w:r>
      <w:r w:rsidRPr="003B4C23">
        <w:rPr>
          <w:rFonts w:ascii="Segoe UI" w:hAnsi="Segoe UI" w:cs="Segoe UI"/>
          <w:sz w:val="18"/>
          <w:szCs w:val="18"/>
          <w:lang w:val="en-US"/>
        </w:rPr>
        <w:t xml:space="preserve"> for helpful discussions</w:t>
      </w:r>
      <w:r w:rsidR="00F153F0" w:rsidRPr="003B4C23">
        <w:rPr>
          <w:rFonts w:ascii="Segoe UI" w:hAnsi="Segoe UI" w:cs="Segoe UI"/>
          <w:sz w:val="18"/>
          <w:szCs w:val="18"/>
          <w:lang w:val="en-US"/>
        </w:rPr>
        <w:t xml:space="preserve">. This study was supported by </w:t>
      </w:r>
      <w:r w:rsidR="004C0ED4" w:rsidRPr="003B4C23">
        <w:rPr>
          <w:rFonts w:ascii="Segoe UI" w:hAnsi="Segoe UI" w:cs="Segoe UI"/>
          <w:sz w:val="18"/>
          <w:szCs w:val="18"/>
          <w:lang w:val="en-US"/>
        </w:rPr>
        <w:t xml:space="preserve">a </w:t>
      </w:r>
      <w:r w:rsidR="00542661" w:rsidRPr="003B4C23">
        <w:rPr>
          <w:rFonts w:ascii="Segoe UI" w:hAnsi="Segoe UI" w:cs="Segoe UI"/>
          <w:sz w:val="18"/>
          <w:szCs w:val="18"/>
          <w:lang w:val="en-US"/>
        </w:rPr>
        <w:t xml:space="preserve">grant </w:t>
      </w:r>
      <w:r w:rsidR="00F153F0" w:rsidRPr="003B4C23">
        <w:rPr>
          <w:rFonts w:ascii="Segoe UI" w:hAnsi="Segoe UI" w:cs="Segoe UI"/>
          <w:sz w:val="18"/>
          <w:szCs w:val="18"/>
          <w:lang w:val="en-US"/>
        </w:rPr>
        <w:t xml:space="preserve">from the </w:t>
      </w:r>
      <w:r w:rsidR="00040601" w:rsidRPr="003B4C23">
        <w:rPr>
          <w:rFonts w:ascii="Segoe UI" w:hAnsi="Segoe UI" w:cs="Segoe UI"/>
          <w:sz w:val="18"/>
          <w:szCs w:val="18"/>
          <w:lang w:val="en-US"/>
        </w:rPr>
        <w:t>DFG to A.E.H</w:t>
      </w:r>
      <w:r w:rsidR="003C53E0" w:rsidRPr="003B4C23">
        <w:rPr>
          <w:rFonts w:ascii="Segoe UI" w:hAnsi="Segoe UI" w:cs="Segoe UI"/>
          <w:sz w:val="18"/>
          <w:szCs w:val="18"/>
          <w:lang w:val="en-US"/>
        </w:rPr>
        <w:t xml:space="preserve">. </w:t>
      </w:r>
      <w:r w:rsidR="00B329A3" w:rsidRPr="003B4C23">
        <w:rPr>
          <w:rFonts w:ascii="Segoe UI" w:hAnsi="Segoe UI" w:cs="Segoe UI"/>
          <w:sz w:val="18"/>
          <w:szCs w:val="18"/>
          <w:lang w:val="en-US"/>
        </w:rPr>
        <w:t>The authors affiliated with Charité for the duration</w:t>
      </w:r>
      <w:r w:rsidR="00EA7C80" w:rsidRPr="003B4C23">
        <w:rPr>
          <w:rFonts w:ascii="Segoe UI" w:hAnsi="Segoe UI" w:cs="Segoe UI"/>
          <w:sz w:val="18"/>
          <w:szCs w:val="18"/>
          <w:lang w:val="en-US"/>
        </w:rPr>
        <w:t xml:space="preserve"> of this study</w:t>
      </w:r>
      <w:r w:rsidR="001C1C8F" w:rsidRPr="003B4C23">
        <w:rPr>
          <w:rFonts w:ascii="Segoe UI" w:hAnsi="Segoe UI" w:cs="Segoe UI"/>
          <w:sz w:val="18"/>
          <w:szCs w:val="18"/>
          <w:lang w:val="en-US"/>
        </w:rPr>
        <w:t xml:space="preserve"> acknowledge that Charité is a corporate member of Freie Universität</w:t>
      </w:r>
      <w:r w:rsidR="003751DA" w:rsidRPr="003B4C23">
        <w:rPr>
          <w:rFonts w:ascii="Segoe UI" w:hAnsi="Segoe UI" w:cs="Segoe UI"/>
          <w:sz w:val="18"/>
          <w:szCs w:val="18"/>
          <w:lang w:val="en-US"/>
        </w:rPr>
        <w:t xml:space="preserve"> Berlin and Humboldt-Universität </w:t>
      </w:r>
      <w:proofErr w:type="spellStart"/>
      <w:r w:rsidR="003751DA" w:rsidRPr="003B4C23">
        <w:rPr>
          <w:rFonts w:ascii="Segoe UI" w:hAnsi="Segoe UI" w:cs="Segoe UI"/>
          <w:sz w:val="18"/>
          <w:szCs w:val="18"/>
          <w:lang w:val="en-US"/>
        </w:rPr>
        <w:t>zu</w:t>
      </w:r>
      <w:proofErr w:type="spellEnd"/>
      <w:r w:rsidR="003751DA" w:rsidRPr="003B4C23">
        <w:rPr>
          <w:rFonts w:ascii="Segoe UI" w:hAnsi="Segoe UI" w:cs="Segoe UI"/>
          <w:sz w:val="18"/>
          <w:szCs w:val="18"/>
          <w:lang w:val="en-US"/>
        </w:rPr>
        <w:t xml:space="preserve"> Berlin.</w:t>
      </w:r>
      <w:r w:rsidR="00040601" w:rsidRPr="003B4C23">
        <w:rPr>
          <w:rFonts w:ascii="Segoe UI" w:hAnsi="Segoe UI" w:cs="Segoe UI"/>
          <w:sz w:val="18"/>
          <w:szCs w:val="18"/>
          <w:lang w:val="en-US"/>
        </w:rPr>
        <w:t xml:space="preserve"> </w:t>
      </w:r>
    </w:p>
    <w:p w14:paraId="372C3913" w14:textId="73D0B830"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AUTHOR´s CONTRIBUTIONS</w:t>
      </w:r>
    </w:p>
    <w:p w14:paraId="1CA5DA53" w14:textId="78F7996D" w:rsidR="00A46765" w:rsidRPr="008A1628" w:rsidRDefault="00F1586C" w:rsidP="008A1628">
      <w:pPr>
        <w:jc w:val="both"/>
        <w:rPr>
          <w:rFonts w:ascii="Segoe UI" w:hAnsi="Segoe UI" w:cs="Segoe UI"/>
          <w:sz w:val="18"/>
          <w:szCs w:val="18"/>
          <w:lang w:val="en-US"/>
        </w:rPr>
      </w:pPr>
      <w:r w:rsidRPr="003B4C23">
        <w:rPr>
          <w:rFonts w:ascii="Segoe UI" w:hAnsi="Segoe UI" w:cs="Segoe UI"/>
          <w:sz w:val="18"/>
          <w:szCs w:val="18"/>
          <w:lang w:val="en-US"/>
        </w:rPr>
        <w:t>A.E.H</w:t>
      </w:r>
      <w:r w:rsidR="00230C12" w:rsidRPr="003B4C23">
        <w:rPr>
          <w:rFonts w:ascii="Segoe UI" w:hAnsi="Segoe UI" w:cs="Segoe UI"/>
          <w:sz w:val="18"/>
          <w:szCs w:val="18"/>
          <w:lang w:val="en-US"/>
        </w:rPr>
        <w:t>.</w:t>
      </w:r>
      <w:r w:rsidRPr="003B4C23">
        <w:rPr>
          <w:rFonts w:ascii="Segoe UI" w:hAnsi="Segoe UI" w:cs="Segoe UI"/>
          <w:sz w:val="18"/>
          <w:szCs w:val="18"/>
          <w:lang w:val="en-US"/>
        </w:rPr>
        <w:t xml:space="preserve"> conceptualized the study.</w:t>
      </w:r>
      <w:r w:rsidR="00967096" w:rsidRPr="003B4C23">
        <w:rPr>
          <w:rFonts w:ascii="Segoe UI" w:hAnsi="Segoe UI" w:cs="Segoe UI"/>
          <w:sz w:val="18"/>
          <w:szCs w:val="18"/>
          <w:lang w:val="en-US"/>
        </w:rPr>
        <w:t xml:space="preserve"> </w:t>
      </w:r>
      <w:r w:rsidR="00230C12" w:rsidRPr="003B4C23">
        <w:rPr>
          <w:rFonts w:ascii="Segoe UI" w:hAnsi="Segoe UI" w:cs="Segoe UI"/>
          <w:sz w:val="18"/>
          <w:szCs w:val="18"/>
          <w:lang w:val="en-US"/>
        </w:rPr>
        <w:t>S.K</w:t>
      </w:r>
      <w:r w:rsidR="00040601" w:rsidRPr="003B4C23">
        <w:rPr>
          <w:rFonts w:ascii="Segoe UI" w:hAnsi="Segoe UI" w:cs="Segoe UI"/>
          <w:sz w:val="18"/>
          <w:szCs w:val="18"/>
          <w:lang w:val="en-US"/>
        </w:rPr>
        <w:t xml:space="preserve">, </w:t>
      </w:r>
      <w:r w:rsidR="003C53E0" w:rsidRPr="003B4C23">
        <w:rPr>
          <w:rFonts w:ascii="Segoe UI" w:hAnsi="Segoe UI" w:cs="Segoe UI"/>
          <w:sz w:val="18"/>
          <w:szCs w:val="18"/>
          <w:lang w:val="en-US"/>
        </w:rPr>
        <w:t>R.G</w:t>
      </w:r>
      <w:r w:rsidR="00040601" w:rsidRPr="003B4C23">
        <w:rPr>
          <w:rFonts w:ascii="Segoe UI" w:hAnsi="Segoe UI" w:cs="Segoe UI"/>
          <w:sz w:val="18"/>
          <w:szCs w:val="18"/>
          <w:lang w:val="en-US"/>
        </w:rPr>
        <w:t>.</w:t>
      </w:r>
      <w:r w:rsidR="003C53E0" w:rsidRPr="003B4C23">
        <w:rPr>
          <w:rFonts w:ascii="Segoe UI" w:hAnsi="Segoe UI" w:cs="Segoe UI"/>
          <w:sz w:val="18"/>
          <w:szCs w:val="18"/>
          <w:lang w:val="en-US"/>
        </w:rPr>
        <w:t xml:space="preserve">, </w:t>
      </w:r>
      <w:r w:rsidR="00230C12" w:rsidRPr="003B4C23">
        <w:rPr>
          <w:rFonts w:ascii="Segoe UI" w:hAnsi="Segoe UI" w:cs="Segoe UI"/>
          <w:sz w:val="18"/>
          <w:szCs w:val="18"/>
          <w:lang w:val="en-US"/>
        </w:rPr>
        <w:t>R.U.</w:t>
      </w:r>
      <w:r w:rsidR="003C53E0" w:rsidRPr="003B4C23">
        <w:rPr>
          <w:rFonts w:ascii="Segoe UI" w:hAnsi="Segoe UI" w:cs="Segoe UI"/>
          <w:sz w:val="18"/>
          <w:szCs w:val="18"/>
          <w:lang w:val="en-US"/>
        </w:rPr>
        <w:t>, P.M.</w:t>
      </w:r>
      <w:r w:rsidRPr="003B4C23">
        <w:rPr>
          <w:rFonts w:ascii="Segoe UI" w:hAnsi="Segoe UI" w:cs="Segoe UI"/>
          <w:sz w:val="18"/>
          <w:szCs w:val="18"/>
          <w:lang w:val="en-US"/>
        </w:rPr>
        <w:t xml:space="preserve"> performed </w:t>
      </w:r>
      <w:r w:rsidR="00967096" w:rsidRPr="003B4C23">
        <w:rPr>
          <w:rFonts w:ascii="Segoe UI" w:hAnsi="Segoe UI" w:cs="Segoe UI"/>
          <w:sz w:val="18"/>
          <w:szCs w:val="18"/>
          <w:lang w:val="en-US"/>
        </w:rPr>
        <w:t>experiments.</w:t>
      </w:r>
      <w:r w:rsidR="00FF684A" w:rsidRPr="003B4C23">
        <w:rPr>
          <w:rFonts w:ascii="Segoe UI" w:hAnsi="Segoe UI" w:cs="Segoe UI"/>
          <w:sz w:val="18"/>
          <w:szCs w:val="18"/>
          <w:lang w:val="en-US"/>
        </w:rPr>
        <w:t xml:space="preserve"> S.K</w:t>
      </w:r>
      <w:r w:rsidR="00230C12" w:rsidRPr="003B4C23">
        <w:rPr>
          <w:rFonts w:ascii="Segoe UI" w:hAnsi="Segoe UI" w:cs="Segoe UI"/>
          <w:sz w:val="18"/>
          <w:szCs w:val="18"/>
          <w:lang w:val="en-US"/>
        </w:rPr>
        <w:t>.</w:t>
      </w:r>
      <w:r w:rsidR="00212CC6" w:rsidRPr="003B4C23">
        <w:rPr>
          <w:rFonts w:ascii="Segoe UI" w:hAnsi="Segoe UI" w:cs="Segoe UI"/>
          <w:sz w:val="18"/>
          <w:szCs w:val="18"/>
          <w:lang w:val="en-US"/>
        </w:rPr>
        <w:t xml:space="preserve"> analyzed the data and </w:t>
      </w:r>
      <w:r w:rsidR="003C53E0" w:rsidRPr="003B4C23">
        <w:rPr>
          <w:rFonts w:ascii="Segoe UI" w:hAnsi="Segoe UI" w:cs="Segoe UI"/>
          <w:sz w:val="18"/>
          <w:szCs w:val="18"/>
          <w:lang w:val="en-US"/>
        </w:rPr>
        <w:t xml:space="preserve">S.K., A.R.P., and A.E.H. </w:t>
      </w:r>
      <w:r w:rsidR="00212CC6" w:rsidRPr="003B4C23">
        <w:rPr>
          <w:rFonts w:ascii="Segoe UI" w:hAnsi="Segoe UI" w:cs="Segoe UI"/>
          <w:sz w:val="18"/>
          <w:szCs w:val="18"/>
          <w:lang w:val="en-US"/>
        </w:rPr>
        <w:t>interpreted the results</w:t>
      </w:r>
      <w:r w:rsidR="00844E61" w:rsidRPr="003B4C23">
        <w:rPr>
          <w:rFonts w:ascii="Segoe UI" w:hAnsi="Segoe UI" w:cs="Segoe UI"/>
          <w:sz w:val="18"/>
          <w:szCs w:val="18"/>
          <w:lang w:val="en-US"/>
        </w:rPr>
        <w:t xml:space="preserve"> and wrote the manuscript. </w:t>
      </w:r>
      <w:r w:rsidR="003C53E0" w:rsidRPr="003B4C23">
        <w:rPr>
          <w:rFonts w:ascii="Segoe UI" w:hAnsi="Segoe UI" w:cs="Segoe UI"/>
          <w:sz w:val="18"/>
          <w:szCs w:val="18"/>
          <w:lang w:val="en-US"/>
        </w:rPr>
        <w:t xml:space="preserve">S.K., A.R.P., R.A.N., A.M. and A.E.H. </w:t>
      </w:r>
      <w:r w:rsidR="00EE067B" w:rsidRPr="003B4C23">
        <w:rPr>
          <w:rFonts w:ascii="Segoe UI" w:hAnsi="Segoe UI" w:cs="Segoe UI"/>
          <w:sz w:val="18"/>
          <w:szCs w:val="18"/>
          <w:lang w:val="en-US"/>
        </w:rPr>
        <w:t>discussed the results.</w:t>
      </w:r>
      <w:r w:rsidR="00872231" w:rsidRPr="003B4C23">
        <w:rPr>
          <w:lang w:val="en-US"/>
        </w:rPr>
        <w:t xml:space="preserve"> </w:t>
      </w:r>
      <w:r w:rsidR="00B94567" w:rsidRPr="003B4C23">
        <w:rPr>
          <w:rFonts w:ascii="Segoe UI" w:hAnsi="Segoe UI" w:cs="Segoe UI"/>
          <w:sz w:val="18"/>
          <w:szCs w:val="18"/>
          <w:lang w:val="en-US"/>
        </w:rPr>
        <w:t xml:space="preserve">R.K. and </w:t>
      </w:r>
      <w:r w:rsidR="003C53E0" w:rsidRPr="003B4C23">
        <w:rPr>
          <w:rFonts w:ascii="Segoe UI" w:hAnsi="Segoe UI" w:cs="Segoe UI"/>
          <w:sz w:val="18"/>
          <w:szCs w:val="18"/>
          <w:lang w:val="en-US"/>
        </w:rPr>
        <w:t>L.P.</w:t>
      </w:r>
      <w:r w:rsidR="00B94567" w:rsidRPr="003B4C23">
        <w:rPr>
          <w:rFonts w:ascii="Segoe UI" w:hAnsi="Segoe UI" w:cs="Segoe UI"/>
          <w:sz w:val="18"/>
          <w:szCs w:val="18"/>
          <w:lang w:val="en-US"/>
        </w:rPr>
        <w:t xml:space="preserve"> provided technical support for the MEL</w:t>
      </w:r>
      <w:r w:rsidR="00951583">
        <w:rPr>
          <w:rFonts w:ascii="Segoe UI" w:hAnsi="Segoe UI" w:cs="Segoe UI"/>
          <w:sz w:val="18"/>
          <w:szCs w:val="18"/>
          <w:lang w:val="en-US"/>
        </w:rPr>
        <w:t>C</w:t>
      </w:r>
      <w:r w:rsidR="00B94567" w:rsidRPr="003B4C23">
        <w:rPr>
          <w:rFonts w:ascii="Segoe UI" w:hAnsi="Segoe UI" w:cs="Segoe UI"/>
          <w:sz w:val="18"/>
          <w:szCs w:val="18"/>
          <w:lang w:val="en-US"/>
        </w:rPr>
        <w:t xml:space="preserve"> and </w:t>
      </w:r>
      <w:proofErr w:type="spellStart"/>
      <w:r w:rsidR="00B94567" w:rsidRPr="003B4C23">
        <w:rPr>
          <w:rFonts w:ascii="Segoe UI" w:hAnsi="Segoe UI" w:cs="Segoe UI"/>
          <w:sz w:val="18"/>
          <w:szCs w:val="18"/>
          <w:lang w:val="en-US"/>
        </w:rPr>
        <w:t>BioDecipher</w:t>
      </w:r>
      <w:proofErr w:type="spellEnd"/>
      <w:r w:rsidR="00B94567" w:rsidRPr="003B4C23">
        <w:rPr>
          <w:rFonts w:ascii="Segoe UI" w:hAnsi="Segoe UI" w:cs="Segoe UI"/>
          <w:sz w:val="18"/>
          <w:szCs w:val="18"/>
          <w:lang w:val="en-US"/>
        </w:rPr>
        <w:t xml:space="preserve"> instruments. </w:t>
      </w:r>
      <w:r w:rsidR="008A1628" w:rsidRPr="003B4C23">
        <w:rPr>
          <w:rFonts w:ascii="Segoe UI" w:hAnsi="Segoe UI" w:cs="Segoe UI"/>
          <w:sz w:val="18"/>
          <w:szCs w:val="18"/>
          <w:lang w:val="en-US"/>
        </w:rPr>
        <w:t>All authors reviewed the manuscript.</w:t>
      </w:r>
    </w:p>
    <w:p w14:paraId="308FE122" w14:textId="77777777" w:rsidR="007301A7" w:rsidRDefault="007301A7">
      <w:pPr>
        <w:rPr>
          <w:rFonts w:ascii="Segoe UI" w:hAnsi="Segoe UI" w:cs="Segoe UI"/>
          <w:b/>
          <w:bCs/>
          <w:lang w:val="en-US"/>
        </w:rPr>
      </w:pPr>
      <w:r>
        <w:rPr>
          <w:rFonts w:ascii="Segoe UI" w:hAnsi="Segoe UI" w:cs="Segoe UI"/>
          <w:b/>
          <w:bCs/>
          <w:lang w:val="en-US"/>
        </w:rPr>
        <w:br w:type="page"/>
      </w:r>
    </w:p>
    <w:p w14:paraId="71C93E69" w14:textId="62D8C1CE" w:rsidR="004133C9" w:rsidRPr="003B4C23" w:rsidRDefault="004133C9" w:rsidP="008A1628">
      <w:pPr>
        <w:jc w:val="both"/>
        <w:rPr>
          <w:rFonts w:ascii="Segoe UI" w:hAnsi="Segoe UI" w:cs="Segoe UI"/>
          <w:b/>
          <w:bCs/>
          <w:lang w:val="en-US"/>
        </w:rPr>
      </w:pPr>
      <w:r w:rsidRPr="003B4C23">
        <w:rPr>
          <w:rFonts w:ascii="Segoe UI" w:hAnsi="Segoe UI" w:cs="Segoe UI"/>
          <w:b/>
          <w:bCs/>
          <w:lang w:val="en-US"/>
        </w:rPr>
        <w:lastRenderedPageBreak/>
        <w:t>ADDITIONAL INFORMATION</w:t>
      </w:r>
    </w:p>
    <w:bookmarkEnd w:id="0"/>
    <w:p w14:paraId="074C11FB" w14:textId="1B6F7B69" w:rsidR="00D54E70" w:rsidRPr="003B4C23" w:rsidRDefault="00A46765" w:rsidP="00DE455C">
      <w:pPr>
        <w:rPr>
          <w:rFonts w:ascii="Segoe UI" w:hAnsi="Segoe UI" w:cs="Segoe UI"/>
          <w:b/>
          <w:lang w:val="en-US"/>
        </w:rPr>
      </w:pPr>
      <w:r w:rsidRPr="003B4C23">
        <w:rPr>
          <w:rFonts w:ascii="Segoe UI" w:hAnsi="Segoe UI" w:cs="Segoe UI"/>
          <w:b/>
          <w:lang w:val="en-US"/>
        </w:rPr>
        <w:t>Tables</w:t>
      </w:r>
    </w:p>
    <w:p w14:paraId="38D76B7D"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1</w:t>
      </w:r>
      <w:r w:rsidRPr="00E72894">
        <w:rPr>
          <w:rFonts w:ascii="Segoe UI" w:eastAsia="Calibri" w:hAnsi="Segoe UI" w:cs="Segoe UI"/>
          <w:b/>
          <w:bCs/>
          <w:sz w:val="20"/>
          <w:szCs w:val="20"/>
          <w:lang w:val="en-US"/>
        </w:rPr>
        <w:t xml:space="preserve">: </w:t>
      </w:r>
      <w:r w:rsidRPr="004A693F">
        <w:rPr>
          <w:rFonts w:ascii="Segoe UI" w:eastAsia="Calibri" w:hAnsi="Segoe UI" w:cs="Segoe UI"/>
          <w:bCs/>
          <w:sz w:val="20"/>
          <w:szCs w:val="20"/>
          <w:lang w:val="en-US"/>
        </w:rPr>
        <w:t>Overview of</w:t>
      </w:r>
      <w:r>
        <w:rPr>
          <w:rFonts w:ascii="Segoe UI" w:eastAsia="Calibri" w:hAnsi="Segoe UI" w:cs="Segoe UI"/>
          <w:b/>
          <w:bCs/>
          <w:sz w:val="20"/>
          <w:szCs w:val="20"/>
          <w:lang w:val="en-US"/>
        </w:rPr>
        <w:t xml:space="preserve"> </w:t>
      </w:r>
      <w:r>
        <w:rPr>
          <w:rFonts w:ascii="Segoe UI" w:eastAsia="Calibri" w:hAnsi="Segoe UI" w:cs="Segoe UI"/>
          <w:sz w:val="20"/>
          <w:szCs w:val="20"/>
          <w:lang w:val="en-US"/>
        </w:rPr>
        <w:t>MELC panel design with included markers for the respective cell types</w:t>
      </w:r>
      <w:r w:rsidRPr="00E72894">
        <w:rPr>
          <w:rFonts w:ascii="Segoe UI" w:eastAsia="Calibri" w:hAnsi="Segoe UI" w:cs="Segoe UI"/>
          <w:sz w:val="20"/>
          <w:szCs w:val="20"/>
          <w:lang w:val="en-US"/>
        </w:rPr>
        <w:t>.</w:t>
      </w:r>
    </w:p>
    <w:p w14:paraId="3B436C15"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noProof/>
          <w:sz w:val="20"/>
          <w:szCs w:val="20"/>
          <w:lang w:val="en-US"/>
        </w:rPr>
        <w:drawing>
          <wp:inline distT="0" distB="0" distL="0" distR="0" wp14:anchorId="3262FD0B" wp14:editId="61452808">
            <wp:extent cx="5759450" cy="2084600"/>
            <wp:effectExtent l="0" t="0" r="0" b="0"/>
            <wp:docPr id="1617795672"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5672" name="Grafik 2" descr="Ein Bild, das Text, Screenshot, Schrift, Zahl enthält.&#10;&#10;KI-generierte Inhalte können fehlerhaft sein."/>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7002"/>
                    <a:stretch>
                      <a:fillRect/>
                    </a:stretch>
                  </pic:blipFill>
                  <pic:spPr bwMode="auto">
                    <a:xfrm>
                      <a:off x="0" y="0"/>
                      <a:ext cx="5759450" cy="2084600"/>
                    </a:xfrm>
                    <a:prstGeom prst="rect">
                      <a:avLst/>
                    </a:prstGeom>
                    <a:noFill/>
                    <a:ln>
                      <a:noFill/>
                    </a:ln>
                    <a:extLst>
                      <a:ext uri="{53640926-AAD7-44D8-BBD7-CCE9431645EC}">
                        <a14:shadowObscured xmlns:a14="http://schemas.microsoft.com/office/drawing/2010/main"/>
                      </a:ext>
                    </a:extLst>
                  </pic:spPr>
                </pic:pic>
              </a:graphicData>
            </a:graphic>
          </wp:inline>
        </w:drawing>
      </w:r>
    </w:p>
    <w:p w14:paraId="601F4AF2" w14:textId="77777777" w:rsidR="007301A7" w:rsidRDefault="007301A7" w:rsidP="00BE59D4">
      <w:pPr>
        <w:jc w:val="both"/>
        <w:rPr>
          <w:rFonts w:ascii="Segoe UI" w:eastAsia="Calibri" w:hAnsi="Segoe UI" w:cs="Segoe UI"/>
          <w:sz w:val="20"/>
          <w:szCs w:val="20"/>
          <w:lang w:val="en-US"/>
        </w:rPr>
      </w:pPr>
    </w:p>
    <w:p w14:paraId="2FD14516"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2</w:t>
      </w:r>
      <w:r w:rsidRPr="00E72894">
        <w:rPr>
          <w:rFonts w:ascii="Segoe UI" w:eastAsia="Calibri" w:hAnsi="Segoe UI" w:cs="Segoe UI"/>
          <w:b/>
          <w:bCs/>
          <w:sz w:val="20"/>
          <w:szCs w:val="20"/>
          <w:lang w:val="en-US"/>
        </w:rPr>
        <w:t xml:space="preserve">: </w:t>
      </w:r>
      <w:r w:rsidRPr="00E72894">
        <w:rPr>
          <w:rFonts w:ascii="Segoe UI" w:eastAsia="Calibri" w:hAnsi="Segoe UI" w:cs="Segoe UI"/>
          <w:sz w:val="20"/>
          <w:szCs w:val="20"/>
          <w:lang w:val="en-US"/>
        </w:rPr>
        <w:t>Overview</w:t>
      </w:r>
      <w:r w:rsidRPr="00177DE8">
        <w:rPr>
          <w:rFonts w:ascii="Segoe UI" w:eastAsia="Calibri" w:hAnsi="Segoe UI" w:cs="Segoe UI"/>
          <w:sz w:val="20"/>
          <w:szCs w:val="20"/>
          <w:lang w:val="en-US"/>
        </w:rPr>
        <w:t xml:space="preserve"> of technical components of the </w:t>
      </w:r>
      <w:proofErr w:type="spellStart"/>
      <w:r w:rsidRPr="00177DE8">
        <w:rPr>
          <w:rFonts w:ascii="Segoe UI" w:eastAsia="Calibri" w:hAnsi="Segoe UI" w:cs="Segoe UI"/>
          <w:sz w:val="20"/>
          <w:szCs w:val="20"/>
          <w:lang w:val="en-US"/>
        </w:rPr>
        <w:t>Toponome</w:t>
      </w:r>
      <w:proofErr w:type="spellEnd"/>
      <w:r w:rsidRPr="00177DE8">
        <w:rPr>
          <w:rFonts w:ascii="Segoe UI" w:eastAsia="Calibri" w:hAnsi="Segoe UI" w:cs="Segoe UI"/>
          <w:sz w:val="20"/>
          <w:szCs w:val="20"/>
          <w:lang w:val="en-US"/>
        </w:rPr>
        <w:t xml:space="preserve"> Image Cycler Mm3 and the </w:t>
      </w:r>
      <w:proofErr w:type="spellStart"/>
      <w:r w:rsidRPr="00177DE8">
        <w:rPr>
          <w:rFonts w:ascii="Segoe UI" w:eastAsia="Calibri" w:hAnsi="Segoe UI" w:cs="Segoe UI"/>
          <w:sz w:val="20"/>
          <w:szCs w:val="20"/>
          <w:lang w:val="en-US"/>
        </w:rPr>
        <w:t>BioDecipher</w:t>
      </w:r>
      <w:proofErr w:type="spellEnd"/>
      <w:r w:rsidRPr="00177DE8">
        <w:rPr>
          <w:rFonts w:ascii="Segoe UI" w:eastAsia="Calibri" w:hAnsi="Segoe UI" w:cs="Segoe UI"/>
          <w:sz w:val="20"/>
          <w:szCs w:val="20"/>
          <w:lang w:val="en-US"/>
        </w:rPr>
        <w:t xml:space="preserve"> Device 1.0 used for MELC data acquisition</w:t>
      </w:r>
      <w:r w:rsidRPr="00E72894">
        <w:rPr>
          <w:rFonts w:ascii="Segoe UI" w:eastAsia="Calibri" w:hAnsi="Segoe UI" w:cs="Segoe UI"/>
          <w:sz w:val="20"/>
          <w:szCs w:val="20"/>
          <w:lang w:val="en-US"/>
        </w:rPr>
        <w:t>.</w:t>
      </w:r>
    </w:p>
    <w:p w14:paraId="24963B05" w14:textId="5152CC66" w:rsidR="00BE59D4" w:rsidRDefault="00BE59D4" w:rsidP="00BE59D4">
      <w:pPr>
        <w:rPr>
          <w:rFonts w:ascii="Segoe UI" w:eastAsia="Calibri" w:hAnsi="Segoe UI" w:cs="Segoe UI"/>
          <w:sz w:val="20"/>
          <w:szCs w:val="20"/>
          <w:lang w:val="en-US"/>
        </w:rPr>
      </w:pPr>
      <w:r>
        <w:rPr>
          <w:noProof/>
        </w:rPr>
        <w:drawing>
          <wp:inline distT="0" distB="0" distL="0" distR="0" wp14:anchorId="70784EB3" wp14:editId="580F80EC">
            <wp:extent cx="5759450" cy="4349750"/>
            <wp:effectExtent l="0" t="0" r="0" b="0"/>
            <wp:docPr id="316578373" name="Grafik 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8373" name="Grafik 7" descr="Ein Bild, das Text, Screenshot, Schrift, Zahl enthält.&#10;&#10;KI-generierte Inhalte können fehlerhaft sein."/>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906"/>
                    <a:stretch/>
                  </pic:blipFill>
                  <pic:spPr bwMode="auto">
                    <a:xfrm>
                      <a:off x="0" y="0"/>
                      <a:ext cx="5759450"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30E67368" w14:textId="77777777" w:rsidR="007301A7" w:rsidRDefault="007301A7" w:rsidP="00BE59D4">
      <w:pPr>
        <w:rPr>
          <w:rFonts w:ascii="Segoe UI" w:eastAsia="Calibri" w:hAnsi="Segoe UI" w:cs="Segoe UI"/>
          <w:sz w:val="20"/>
          <w:szCs w:val="20"/>
          <w:lang w:val="en-US"/>
        </w:rPr>
      </w:pPr>
    </w:p>
    <w:p w14:paraId="4288EE88" w14:textId="77777777" w:rsidR="007301A7" w:rsidRDefault="007301A7" w:rsidP="00BE59D4">
      <w:pPr>
        <w:rPr>
          <w:rFonts w:ascii="Segoe UI" w:eastAsia="Calibri" w:hAnsi="Segoe UI" w:cs="Segoe UI"/>
          <w:sz w:val="20"/>
          <w:szCs w:val="20"/>
          <w:lang w:val="en-US"/>
        </w:rPr>
      </w:pPr>
    </w:p>
    <w:p w14:paraId="3964B309" w14:textId="77777777" w:rsidR="007301A7" w:rsidRDefault="007301A7" w:rsidP="007301A7">
      <w:pPr>
        <w:jc w:val="both"/>
        <w:rPr>
          <w:rFonts w:ascii="Segoe UI" w:eastAsia="Calibri" w:hAnsi="Segoe UI" w:cs="Segoe UI"/>
          <w:sz w:val="20"/>
          <w:szCs w:val="20"/>
          <w:lang w:val="en-US"/>
        </w:rPr>
      </w:pPr>
      <w:r w:rsidRPr="00177DE8">
        <w:rPr>
          <w:rFonts w:ascii="Segoe UI" w:eastAsia="Calibri" w:hAnsi="Segoe UI" w:cs="Segoe UI"/>
          <w:b/>
          <w:sz w:val="20"/>
          <w:szCs w:val="20"/>
          <w:lang w:val="en-US"/>
        </w:rPr>
        <w:lastRenderedPageBreak/>
        <w:t>Supplementary Table </w:t>
      </w:r>
      <w:r>
        <w:rPr>
          <w:rFonts w:ascii="Segoe UI" w:eastAsia="Calibri" w:hAnsi="Segoe UI" w:cs="Segoe UI"/>
          <w:b/>
          <w:sz w:val="20"/>
          <w:szCs w:val="20"/>
          <w:lang w:val="en-US"/>
        </w:rPr>
        <w:t>3</w:t>
      </w:r>
      <w:r w:rsidRPr="00177DE8">
        <w:rPr>
          <w:rFonts w:ascii="Segoe UI" w:eastAsia="Calibri" w:hAnsi="Segoe UI" w:cs="Segoe UI"/>
          <w:b/>
          <w:sz w:val="20"/>
          <w:szCs w:val="20"/>
          <w:lang w:val="en-US"/>
        </w:rPr>
        <w:t>:</w:t>
      </w:r>
      <w:r>
        <w:rPr>
          <w:rFonts w:ascii="Segoe UI" w:eastAsia="Calibri" w:hAnsi="Segoe UI" w:cs="Segoe UI"/>
          <w:sz w:val="20"/>
          <w:szCs w:val="20"/>
          <w:lang w:val="en-US"/>
        </w:rPr>
        <w:t xml:space="preserve"> MELC antibody panel overview</w:t>
      </w:r>
    </w:p>
    <w:p w14:paraId="67353397" w14:textId="77777777" w:rsidR="007301A7" w:rsidRDefault="007301A7" w:rsidP="007301A7">
      <w:pPr>
        <w:jc w:val="center"/>
        <w:rPr>
          <w:rFonts w:ascii="Segoe UI" w:eastAsia="Calibri" w:hAnsi="Segoe UI" w:cs="Segoe UI"/>
          <w:sz w:val="20"/>
          <w:szCs w:val="20"/>
          <w:lang w:val="en-US"/>
        </w:rPr>
      </w:pPr>
      <w:r>
        <w:rPr>
          <w:noProof/>
          <w:lang w:eastAsia="de-DE"/>
        </w:rPr>
        <w:drawing>
          <wp:inline distT="0" distB="0" distL="0" distR="0" wp14:anchorId="769FA158" wp14:editId="4D5F320A">
            <wp:extent cx="3463925" cy="8661400"/>
            <wp:effectExtent l="0" t="0" r="3175" b="6350"/>
            <wp:docPr id="1658959907"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9907" name="Grafik 1" descr="Ein Bild, das Text, Screenshot, Karte Menü enthält.&#10;&#10;KI-generierte Inhalte können fehlerhaft sein."/>
                    <pic:cNvPicPr>
                      <a:picLocks noChangeAspect="1" noChangeArrowheads="1"/>
                    </pic:cNvPicPr>
                  </pic:nvPicPr>
                  <pic:blipFill>
                    <a:blip r:embed="rId14" cstate="print">
                      <a:extLst>
                        <a:ext uri="{28A0092B-C50C-407E-A947-70E740481C1C}">
                          <a14:useLocalDpi xmlns:a14="http://schemas.microsoft.com/office/drawing/2010/main" val="0"/>
                        </a:ext>
                      </a:extLst>
                    </a:blip>
                    <a:srcRect l="19853" t="1878" r="19759" b="2345"/>
                    <a:stretch>
                      <a:fillRect/>
                    </a:stretch>
                  </pic:blipFill>
                  <pic:spPr bwMode="auto">
                    <a:xfrm>
                      <a:off x="0" y="0"/>
                      <a:ext cx="3463925" cy="8661400"/>
                    </a:xfrm>
                    <a:prstGeom prst="rect">
                      <a:avLst/>
                    </a:prstGeom>
                    <a:noFill/>
                    <a:ln>
                      <a:noFill/>
                    </a:ln>
                  </pic:spPr>
                </pic:pic>
              </a:graphicData>
            </a:graphic>
          </wp:inline>
        </w:drawing>
      </w:r>
    </w:p>
    <w:p w14:paraId="7F090C8E" w14:textId="77777777" w:rsidR="007301A7" w:rsidRDefault="007301A7" w:rsidP="007301A7">
      <w:pPr>
        <w:jc w:val="both"/>
        <w:rPr>
          <w:rFonts w:ascii="Segoe UI" w:eastAsia="Times New Roman" w:hAnsi="Segoe UI" w:cs="Segoe UI"/>
          <w:color w:val="000000"/>
          <w:kern w:val="24"/>
          <w:sz w:val="20"/>
          <w:szCs w:val="20"/>
          <w:lang w:val="en-US" w:eastAsia="de-DE"/>
        </w:rPr>
      </w:pPr>
      <w:r w:rsidRPr="000B0172">
        <w:rPr>
          <w:rFonts w:ascii="Segoe UI" w:eastAsia="Times New Roman" w:hAnsi="Segoe UI" w:cs="Segoe UI"/>
          <w:b/>
          <w:color w:val="000000"/>
          <w:kern w:val="24"/>
          <w:sz w:val="20"/>
          <w:szCs w:val="20"/>
          <w:lang w:val="en-US" w:eastAsia="de-DE"/>
        </w:rPr>
        <w:lastRenderedPageBreak/>
        <w:t xml:space="preserve">Supplementary table </w:t>
      </w:r>
      <w:r>
        <w:rPr>
          <w:rFonts w:ascii="Segoe UI" w:eastAsia="Times New Roman" w:hAnsi="Segoe UI" w:cs="Segoe UI"/>
          <w:b/>
          <w:color w:val="000000"/>
          <w:kern w:val="24"/>
          <w:sz w:val="20"/>
          <w:szCs w:val="20"/>
          <w:lang w:val="en-US" w:eastAsia="de-DE"/>
        </w:rPr>
        <w:t>4</w:t>
      </w:r>
      <w:r w:rsidRPr="000B0172">
        <w:rPr>
          <w:rFonts w:ascii="Segoe UI" w:eastAsia="Times New Roman" w:hAnsi="Segoe UI" w:cs="Segoe UI"/>
          <w:b/>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Overview of R packages and versions used for data analysis.</w:t>
      </w:r>
    </w:p>
    <w:p w14:paraId="1933A896" w14:textId="77777777" w:rsidR="007301A7" w:rsidRDefault="007301A7" w:rsidP="007301A7">
      <w:pPr>
        <w:jc w:val="both"/>
        <w:rPr>
          <w:rFonts w:ascii="Segoe UI" w:eastAsia="Times New Roman" w:hAnsi="Segoe UI" w:cs="Segoe UI"/>
          <w:color w:val="000000"/>
          <w:kern w:val="24"/>
          <w:sz w:val="20"/>
          <w:szCs w:val="20"/>
          <w:lang w:val="en-US" w:eastAsia="de-DE"/>
        </w:rPr>
      </w:pPr>
      <w:r>
        <w:rPr>
          <w:noProof/>
          <w:lang w:eastAsia="de-DE"/>
        </w:rPr>
        <w:drawing>
          <wp:inline distT="0" distB="0" distL="0" distR="0" wp14:anchorId="742B343E" wp14:editId="3880340C">
            <wp:extent cx="5759450" cy="7016750"/>
            <wp:effectExtent l="0" t="0" r="0" b="0"/>
            <wp:docPr id="1065433607" name="Grafik 8" descr="Ein Bild, das Tex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3607" name="Grafik 8" descr="Ein Bild, das Text, Karte Menü, Screenshot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847" b="1811"/>
                    <a:stretch/>
                  </pic:blipFill>
                  <pic:spPr bwMode="auto">
                    <a:xfrm>
                      <a:off x="0" y="0"/>
                      <a:ext cx="5759450" cy="701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000000"/>
          <w:kern w:val="24"/>
          <w:sz w:val="20"/>
          <w:szCs w:val="20"/>
          <w:lang w:val="en-US" w:eastAsia="de-DE"/>
        </w:rPr>
        <w:t xml:space="preserve">  </w:t>
      </w:r>
    </w:p>
    <w:p w14:paraId="463253C8" w14:textId="6DD745DA" w:rsidR="00A46765" w:rsidRPr="003B4C23" w:rsidRDefault="007301A7" w:rsidP="007301A7">
      <w:pPr>
        <w:rPr>
          <w:rFonts w:ascii="Segoe UI" w:hAnsi="Segoe UI" w:cs="Segoe UI"/>
          <w:b/>
          <w:lang w:val="en-US"/>
        </w:rPr>
      </w:pPr>
      <w:r>
        <w:rPr>
          <w:rFonts w:ascii="Segoe UI" w:eastAsia="Times New Roman" w:hAnsi="Segoe UI" w:cs="Segoe UI"/>
          <w:color w:val="000000"/>
          <w:kern w:val="24"/>
          <w:sz w:val="20"/>
          <w:szCs w:val="20"/>
          <w:lang w:val="en-US" w:eastAsia="de-DE"/>
        </w:rPr>
        <w:br w:type="page"/>
      </w:r>
    </w:p>
    <w:p w14:paraId="4D244707" w14:textId="0F1EBE23" w:rsidR="00A46765" w:rsidRPr="003B4C23" w:rsidRDefault="00A46765" w:rsidP="00DE455C">
      <w:pPr>
        <w:rPr>
          <w:rFonts w:ascii="Segoe UI" w:hAnsi="Segoe UI" w:cs="Segoe UI"/>
          <w:b/>
          <w:lang w:val="en-US"/>
        </w:rPr>
      </w:pPr>
      <w:r w:rsidRPr="003B4C23">
        <w:rPr>
          <w:rFonts w:ascii="Segoe UI" w:hAnsi="Segoe UI" w:cs="Segoe UI"/>
          <w:b/>
          <w:lang w:val="en-US"/>
        </w:rPr>
        <w:lastRenderedPageBreak/>
        <w:t>Figures with legends</w:t>
      </w:r>
    </w:p>
    <w:p w14:paraId="27F30A72" w14:textId="77777777" w:rsidR="007301A7" w:rsidRDefault="007301A7" w:rsidP="007301A7">
      <w:r>
        <w:rPr>
          <w:noProof/>
        </w:rPr>
        <w:drawing>
          <wp:inline distT="0" distB="0" distL="0" distR="0" wp14:anchorId="2C9E7617" wp14:editId="26ECD38D">
            <wp:extent cx="5753735" cy="8048625"/>
            <wp:effectExtent l="0" t="0" r="0" b="9525"/>
            <wp:docPr id="1239700799" name="Grafik 4"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799" name="Grafik 4" descr="Ein Bild, das Text, Screenshot, Diagramm enthält.&#10;&#10;KI-generierte Inhalte können fehlerhaft sein."/>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31E47921" w14:textId="77777777" w:rsidR="007301A7" w:rsidRDefault="007301A7" w:rsidP="007301A7">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E72894">
        <w:rPr>
          <w:rFonts w:ascii="Segoe UI" w:eastAsia="Calibri" w:hAnsi="Segoe UI" w:cs="Segoe UI"/>
          <w:sz w:val="20"/>
          <w:szCs w:val="20"/>
          <w:lang w:val="en-US"/>
        </w:rPr>
        <w:t>darkcyan</w:t>
      </w:r>
      <w:proofErr w:type="spellEnd"/>
      <w:r w:rsidRPr="00E72894">
        <w:rPr>
          <w:rFonts w:ascii="Segoe UI" w:eastAsia="Calibri" w:hAnsi="Segoe UI" w:cs="Segoe UI"/>
          <w:sz w:val="20"/>
          <w:szCs w:val="20"/>
          <w:lang w:val="en-US"/>
        </w:rPr>
        <w:t>), as well as nuclei stains (yellow). Scale bar represents 200 µm.</w:t>
      </w:r>
      <w:r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Schematic of the </w:t>
      </w:r>
      <w:r w:rsidRPr="00E72894">
        <w:rPr>
          <w:rFonts w:ascii="Segoe UI" w:eastAsia="Calibri" w:hAnsi="Segoe UI" w:cs="Segoe UI"/>
          <w:sz w:val="20"/>
          <w:szCs w:val="20"/>
          <w:lang w:val="en-US"/>
        </w:rPr>
        <w:lastRenderedPageBreak/>
        <w:t xml:space="preserve">experimental set-up of the IL-33 systemic inflammation model and the MELC experiment. In short, 12-14-week-old GATA3eGFP reporter mice were </w:t>
      </w:r>
      <w:proofErr w:type="spellStart"/>
      <w:r w:rsidRPr="00E72894">
        <w:rPr>
          <w:rFonts w:ascii="Segoe UI" w:eastAsia="Calibri" w:hAnsi="Segoe UI" w:cs="Segoe UI"/>
          <w:sz w:val="20"/>
          <w:szCs w:val="20"/>
          <w:lang w:val="en-US"/>
        </w:rPr>
        <w:t>i.p.</w:t>
      </w:r>
      <w:proofErr w:type="spellEnd"/>
      <w:r w:rsidRPr="00E72894">
        <w:rPr>
          <w:rFonts w:ascii="Segoe UI" w:eastAsia="Calibr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w:t>
      </w:r>
    </w:p>
    <w:p w14:paraId="2507A5EE" w14:textId="77777777" w:rsidR="007301A7" w:rsidRDefault="007301A7" w:rsidP="007301A7">
      <w:pPr>
        <w:rPr>
          <w:rFonts w:ascii="Segoe UI" w:eastAsia="Calibri" w:hAnsi="Segoe UI" w:cs="Segoe UI"/>
          <w:sz w:val="20"/>
          <w:szCs w:val="20"/>
          <w:lang w:val="en-US"/>
        </w:rPr>
      </w:pPr>
      <w:r>
        <w:rPr>
          <w:rFonts w:ascii="Segoe UI" w:eastAsia="Calibri" w:hAnsi="Segoe UI" w:cs="Segoe UI"/>
          <w:sz w:val="20"/>
          <w:szCs w:val="20"/>
          <w:lang w:val="en-US"/>
        </w:rPr>
        <w:br w:type="page"/>
      </w:r>
    </w:p>
    <w:p w14:paraId="3175651E" w14:textId="2006E3EE" w:rsidR="007301A7" w:rsidRDefault="00014C63"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28E4E4B" wp14:editId="7E754CA8">
            <wp:extent cx="5759450" cy="6018530"/>
            <wp:effectExtent l="0" t="0" r="0" b="1270"/>
            <wp:docPr id="907512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7FB4F893" w14:textId="69ACA6EB" w:rsidR="007301A7" w:rsidRDefault="007301A7" w:rsidP="007301A7">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sidR="00014C63">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sidR="00014C63">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CB126F2" w14:textId="77777777" w:rsidR="007301A7" w:rsidRDefault="007301A7" w:rsidP="007301A7">
      <w:pPr>
        <w:rPr>
          <w:rFonts w:ascii="Segoe UI" w:eastAsia="Calibri" w:hAnsi="Segoe UI" w:cs="Segoe UI"/>
          <w:sz w:val="20"/>
          <w:szCs w:val="20"/>
          <w:lang w:val="en-DE"/>
        </w:rPr>
      </w:pPr>
      <w:r>
        <w:rPr>
          <w:rFonts w:ascii="Segoe UI" w:eastAsia="Calibri" w:hAnsi="Segoe UI" w:cs="Segoe UI"/>
          <w:sz w:val="20"/>
          <w:szCs w:val="20"/>
          <w:lang w:val="en-DE"/>
        </w:rPr>
        <w:br w:type="page"/>
      </w:r>
    </w:p>
    <w:p w14:paraId="13300262"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3C513FC6" wp14:editId="52AA9C4A">
            <wp:extent cx="4944110" cy="9071610"/>
            <wp:effectExtent l="0" t="0" r="8890" b="0"/>
            <wp:docPr id="679275455" name="Grafik 3"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5455" name="Grafik 3" descr="Ein Bild, das Text, Screenshot, Diagramm, Design enthält.&#10;&#10;KI-generierte Inhalte können fehlerhaft sei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33D835BB" w14:textId="77777777" w:rsidR="007301A7" w:rsidRDefault="007301A7" w:rsidP="007301A7">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08920F65" w14:textId="77777777" w:rsidR="007301A7" w:rsidRPr="00970048" w:rsidRDefault="007301A7" w:rsidP="007301A7">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66653B9A"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39688FF" wp14:editId="76E514E3">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54AC7FB3" w14:textId="77777777" w:rsidR="007301A7" w:rsidRDefault="007301A7" w:rsidP="007301A7">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Box plots showing the total count of NK cells/ILC1s, ILC2s, and ILC3s per analyzed condition per FOV, respectively. (A-I) FOV = analyzed fields of view; n = 9; each dot represents one analyzed FOV. (A-I)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78ABE06C"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4CD8CBD" w14:textId="77777777" w:rsidR="007301A7" w:rsidRDefault="007301A7" w:rsidP="007301A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9D61254" wp14:editId="0E9054B1">
            <wp:extent cx="5762625" cy="6076950"/>
            <wp:effectExtent l="0" t="0" r="9525" b="0"/>
            <wp:docPr id="697352123" name="Grafik 1" descr="Ein Bild, das Text, Diagramm,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2123" name="Grafik 1" descr="Ein Bild, das Text, Diagramm, Screenshot, Karte enthält.&#10;&#10;KI-generierte Inhalte können fehlerhaft sein."/>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0C9D1218"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Pr>
          <w:rFonts w:ascii="Segoe UI" w:eastAsia="Times New Roman" w:hAnsi="Segoe UI" w:cs="Segoe UI"/>
          <w:b/>
          <w:bCs/>
          <w:color w:val="000000"/>
          <w:kern w:val="24"/>
          <w:sz w:val="20"/>
          <w:szCs w:val="20"/>
          <w:lang w:val="en-US" w:eastAsia="de-DE"/>
        </w:rPr>
        <w:t xml:space="preserve"> (A) </w:t>
      </w:r>
      <w:r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Pr>
          <w:rFonts w:ascii="Segoe UI" w:eastAsia="Times New Roman" w:hAnsi="Segoe UI" w:cs="Segoe UI"/>
          <w:b/>
          <w:bCs/>
          <w:color w:val="000000"/>
          <w:kern w:val="24"/>
          <w:sz w:val="20"/>
          <w:szCs w:val="20"/>
          <w:lang w:val="en-US" w:eastAsia="de-DE"/>
        </w:rPr>
        <w:t xml:space="preserve"> (B) </w:t>
      </w:r>
      <w:r>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Pr>
          <w:rFonts w:ascii="Segoe UI" w:eastAsia="Times New Roman" w:hAnsi="Segoe UI" w:cs="Segoe UI"/>
          <w:b/>
          <w:bCs/>
          <w:color w:val="000000"/>
          <w:kern w:val="24"/>
          <w:sz w:val="20"/>
          <w:szCs w:val="20"/>
          <w:lang w:val="en-US" w:eastAsia="de-DE"/>
        </w:rPr>
        <w:t xml:space="preserve">(C)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under healthy conditions</w:t>
      </w:r>
      <w:r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Pr>
          <w:rFonts w:ascii="Segoe UI" w:eastAsia="Times New Roman" w:hAnsi="Segoe UI" w:cs="Segoe UI"/>
          <w:b/>
          <w:bCs/>
          <w:color w:val="000000"/>
          <w:kern w:val="24"/>
          <w:sz w:val="20"/>
          <w:szCs w:val="20"/>
          <w:lang w:val="en-US" w:eastAsia="de-DE"/>
        </w:rPr>
        <w:t xml:space="preserve">(D)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at IL-33 day 3</w:t>
      </w:r>
      <w:r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Pr>
          <w:rFonts w:ascii="Segoe UI" w:eastAsia="Times New Roman" w:hAnsi="Segoe UI" w:cs="Segoe UI"/>
          <w:b/>
          <w:bCs/>
          <w:color w:val="000000"/>
          <w:kern w:val="24"/>
          <w:sz w:val="20"/>
          <w:szCs w:val="20"/>
          <w:lang w:val="en-US" w:eastAsia="de-DE"/>
        </w:rPr>
        <w:t xml:space="preserve"> (E) </w:t>
      </w:r>
      <w:r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Pr>
          <w:rFonts w:ascii="Segoe UI" w:eastAsia="Times New Roman" w:hAnsi="Segoe UI" w:cs="Segoe UI"/>
          <w:bCs/>
          <w:color w:val="000000"/>
          <w:kern w:val="24"/>
          <w:sz w:val="20"/>
          <w:szCs w:val="20"/>
          <w:lang w:val="en-US" w:eastAsia="de-DE"/>
        </w:rPr>
        <w:t xml:space="preserve">Number represents the median frequency at each condition in %. </w:t>
      </w:r>
      <w:r w:rsidRPr="007104B4">
        <w:rPr>
          <w:rFonts w:ascii="Segoe UI" w:eastAsia="Times New Roman" w:hAnsi="Segoe UI" w:cs="Segoe UI"/>
          <w:bCs/>
          <w:color w:val="000000"/>
          <w:kern w:val="24"/>
          <w:sz w:val="20"/>
          <w:szCs w:val="20"/>
          <w:lang w:val="en-US" w:eastAsia="de-DE"/>
        </w:rPr>
        <w:t>(C-D)</w:t>
      </w:r>
      <w:r>
        <w:rPr>
          <w:rFonts w:ascii="Segoe UI" w:eastAsia="Times New Roman" w:hAnsi="Segoe UI" w:cs="Segoe UI"/>
          <w:bCs/>
          <w:color w:val="000000"/>
          <w:kern w:val="24"/>
          <w:sz w:val="20"/>
          <w:szCs w:val="20"/>
          <w:lang w:val="en-US" w:eastAsia="de-DE"/>
        </w:rPr>
        <w:t xml:space="preserve"> Each dot represents one cell from 9 analyzed FOVs per condition. </w:t>
      </w:r>
      <w:r>
        <w:rPr>
          <w:rFonts w:ascii="Segoe UI" w:eastAsia="Times New Roman" w:hAnsi="Segoe UI" w:cs="Segoe UI"/>
          <w:color w:val="000000"/>
          <w:kern w:val="24"/>
          <w:sz w:val="20"/>
          <w:szCs w:val="20"/>
          <w:lang w:val="en-US" w:eastAsia="de-DE"/>
        </w:rPr>
        <w:t xml:space="preserve">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00CBD7B2" w14:textId="77777777" w:rsidR="007301A7"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71E8B40"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5B0934A" wp14:editId="763AB1A0">
            <wp:extent cx="5760720" cy="5760720"/>
            <wp:effectExtent l="0" t="0" r="0" b="0"/>
            <wp:docPr id="1079494466" name="Grafik 1" descr="Ein Bild, das Text,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466" name="Grafik 1" descr="Ein Bild, das Text, Diagramm, Screenshot enthält.&#10;&#10;KI-generierte Inhalte können fehlerhaft sein."/>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9D0E9F2" w14:textId="77777777" w:rsidR="007301A7" w:rsidRDefault="007301A7" w:rsidP="007301A7">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Pr>
          <w:rFonts w:ascii="Segoe UI" w:eastAsia="Times New Roman" w:hAnsi="Segoe UI" w:cs="Segoe UI"/>
          <w:b/>
          <w:color w:val="000000"/>
          <w:kern w:val="24"/>
          <w:sz w:val="20"/>
          <w:szCs w:val="20"/>
          <w:lang w:val="en-US" w:eastAsia="de-DE"/>
        </w:rPr>
        <w:t xml:space="preserve">(A) </w:t>
      </w:r>
      <w:r>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Pr>
          <w:rFonts w:ascii="Segoe UI" w:eastAsia="Times New Roman" w:hAnsi="Segoe UI" w:cs="Segoe UI"/>
          <w:b/>
          <w:color w:val="000000"/>
          <w:kern w:val="24"/>
          <w:sz w:val="20"/>
          <w:szCs w:val="20"/>
          <w:lang w:val="en-US" w:eastAsia="de-DE"/>
        </w:rPr>
        <w:t xml:space="preserve"> (C)</w:t>
      </w:r>
      <w:r w:rsidRPr="00A57A9F">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Pr>
          <w:rFonts w:ascii="Segoe UI" w:eastAsia="Times New Roman" w:hAnsi="Segoe UI" w:cs="Segoe UI"/>
          <w:b/>
          <w:color w:val="000000"/>
          <w:kern w:val="24"/>
          <w:sz w:val="20"/>
          <w:szCs w:val="20"/>
          <w:lang w:val="en-US" w:eastAsia="de-DE"/>
        </w:rPr>
        <w:t xml:space="preserve"> (D)</w:t>
      </w:r>
      <w:r w:rsidRPr="002F6CCB">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(B-C)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3EABCA22"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F765B02"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FDBF69" wp14:editId="520DCDA9">
            <wp:extent cx="5764530" cy="7680960"/>
            <wp:effectExtent l="0" t="0" r="7620" b="0"/>
            <wp:docPr id="443053875" name="Grafik 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875" name="Grafik 6" descr="Ein Bild, das Text, Screenshot, Diagramm, Schrift enthält.&#10;&#10;KI-generierte Inhalte können fehlerhaft sein."/>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5A8E41B4"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(A) </w:t>
      </w:r>
      <w:r>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Pr="0029083A">
        <w:rPr>
          <w:rFonts w:ascii="Segoe UI" w:eastAsia="Times New Roman" w:hAnsi="Segoe UI" w:cs="Segoe UI"/>
          <w:b/>
          <w:bCs/>
          <w:color w:val="000000"/>
          <w:kern w:val="24"/>
          <w:sz w:val="20"/>
          <w:szCs w:val="20"/>
          <w:lang w:val="en-US" w:eastAsia="de-DE"/>
        </w:rPr>
        <w:t xml:space="preserve">(B) </w:t>
      </w:r>
      <w:r w:rsidRPr="0029083A">
        <w:rPr>
          <w:rFonts w:ascii="Segoe UI" w:eastAsia="Times New Roman" w:hAnsi="Segoe UI" w:cs="Segoe UI"/>
          <w:bCs/>
          <w:color w:val="000000"/>
          <w:kern w:val="24"/>
          <w:sz w:val="20"/>
          <w:szCs w:val="20"/>
          <w:lang w:val="en-US" w:eastAsia="de-DE"/>
        </w:rPr>
        <w:t>Density plot showing the thresholding strategy</w:t>
      </w:r>
      <w:r>
        <w:rPr>
          <w:rFonts w:ascii="Segoe UI" w:eastAsia="Times New Roman" w:hAnsi="Segoe UI" w:cs="Segoe UI"/>
          <w:bCs/>
          <w:color w:val="000000"/>
          <w:kern w:val="24"/>
          <w:sz w:val="20"/>
          <w:szCs w:val="20"/>
          <w:lang w:val="en-US" w:eastAsia="de-DE"/>
        </w:rPr>
        <w:t xml:space="preserve"> for the subsequent analysis of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and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cells.</w:t>
      </w:r>
      <w:r>
        <w:rPr>
          <w:rFonts w:ascii="Segoe UI" w:eastAsia="Times New Roman" w:hAnsi="Segoe UI" w:cs="Segoe UI"/>
          <w:b/>
          <w:bCs/>
          <w:color w:val="000000"/>
          <w:kern w:val="24"/>
          <w:sz w:val="20"/>
          <w:szCs w:val="20"/>
          <w:lang w:val="en-US" w:eastAsia="de-DE"/>
        </w:rPr>
        <w:t xml:space="preserve"> </w:t>
      </w:r>
      <w:r w:rsidRPr="0029083A">
        <w:rPr>
          <w:rFonts w:ascii="Segoe UI" w:eastAsia="Times New Roman" w:hAnsi="Segoe UI" w:cs="Segoe UI"/>
          <w:b/>
          <w:bCs/>
          <w:color w:val="000000"/>
          <w:kern w:val="24"/>
          <w:sz w:val="20"/>
          <w:szCs w:val="20"/>
          <w:lang w:val="en-US" w:eastAsia="de-DE"/>
        </w:rPr>
        <w:t>(C)</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E7B7866" w14:textId="77777777" w:rsidR="007301A7" w:rsidRPr="00970048"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1C6AB03"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B994087" wp14:editId="44BD32CC">
            <wp:extent cx="5762625" cy="7875905"/>
            <wp:effectExtent l="0" t="0" r="9525" b="0"/>
            <wp:docPr id="2079589580" name="Grafik 1" descr="Ein Bild, das Text, Diagramm,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9580" name="Grafik 1" descr="Ein Bild, das Text, Diagramm, Screenshot, Design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3D9B5048" w14:textId="77777777" w:rsidR="007301A7" w:rsidRPr="00A40926" w:rsidRDefault="007301A7" w:rsidP="007301A7">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Pr>
          <w:rFonts w:ascii="Segoe UI" w:eastAsia="Times New Roman" w:hAnsi="Segoe UI" w:cs="Segoe UI"/>
          <w:b/>
          <w:color w:val="000000"/>
          <w:kern w:val="24"/>
          <w:sz w:val="20"/>
          <w:szCs w:val="20"/>
          <w:lang w:val="en-US" w:eastAsia="de-DE"/>
        </w:rPr>
        <w:t xml:space="preserve">(A-C) </w:t>
      </w:r>
      <w:r w:rsidRPr="00A40926">
        <w:rPr>
          <w:rFonts w:ascii="Segoe UI" w:eastAsia="Times New Roman" w:hAnsi="Segoe UI" w:cs="Segoe UI"/>
          <w:color w:val="000000"/>
          <w:kern w:val="24"/>
          <w:sz w:val="20"/>
          <w:szCs w:val="20"/>
          <w:lang w:val="en-US" w:eastAsia="de-DE"/>
        </w:rPr>
        <w:t xml:space="preserve">Boxplots </w:t>
      </w:r>
      <w:r>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Pr="00A40926">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Pr="00A40926">
        <w:rPr>
          <w:rFonts w:ascii="Segoe UI" w:eastAsia="Times New Roman" w:hAnsi="Segoe UI" w:cs="Segoe UI"/>
          <w:b/>
          <w:color w:val="000000"/>
          <w:kern w:val="24"/>
          <w:sz w:val="20"/>
          <w:szCs w:val="20"/>
          <w:lang w:val="en-US" w:eastAsia="de-DE"/>
        </w:rPr>
        <w:t>(E-G)</w:t>
      </w:r>
      <w:r>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Pr="00A40926">
        <w:rPr>
          <w:rFonts w:ascii="Segoe UI" w:eastAsia="Times New Roman" w:hAnsi="Segoe UI" w:cs="Segoe UI"/>
          <w:b/>
          <w:color w:val="000000"/>
          <w:kern w:val="24"/>
          <w:sz w:val="20"/>
          <w:szCs w:val="20"/>
          <w:lang w:val="en-US" w:eastAsia="de-DE"/>
        </w:rPr>
        <w:t>(H)</w:t>
      </w:r>
      <w:r>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Pr="00A40926">
        <w:rPr>
          <w:rFonts w:ascii="Segoe UI" w:eastAsia="Times New Roman" w:hAnsi="Segoe UI" w:cs="Segoe UI"/>
          <w:b/>
          <w:color w:val="000000"/>
          <w:kern w:val="24"/>
          <w:sz w:val="20"/>
          <w:szCs w:val="20"/>
          <w:lang w:val="en-US" w:eastAsia="de-DE"/>
        </w:rPr>
        <w:t>(I)</w:t>
      </w:r>
      <w:r>
        <w:rPr>
          <w:rFonts w:ascii="Segoe UI" w:eastAsia="Times New Roman" w:hAnsi="Segoe UI" w:cs="Segoe UI"/>
          <w:color w:val="000000"/>
          <w:kern w:val="24"/>
          <w:sz w:val="20"/>
          <w:szCs w:val="20"/>
          <w:lang w:val="en-US" w:eastAsia="de-DE"/>
        </w:rPr>
        <w:t xml:space="preserve"> 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in a representative FOV of SI villi superimposed with </w:t>
      </w:r>
      <w:r>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Pr="00A40926">
        <w:rPr>
          <w:rFonts w:ascii="Segoe UI" w:eastAsia="Times New Roman" w:hAnsi="Segoe UI" w:cs="Segoe UI"/>
          <w:b/>
          <w:color w:val="000000"/>
          <w:kern w:val="24"/>
          <w:sz w:val="20"/>
          <w:szCs w:val="20"/>
          <w:lang w:val="en-US" w:eastAsia="de-DE"/>
        </w:rPr>
        <w:t>(K)</w:t>
      </w:r>
      <w:r>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Pr="00A40926">
        <w:rPr>
          <w:rFonts w:ascii="Segoe UI" w:eastAsia="Times New Roman" w:hAnsi="Segoe UI" w:cs="Segoe UI"/>
          <w:b/>
          <w:color w:val="000000"/>
          <w:kern w:val="24"/>
          <w:sz w:val="20"/>
          <w:szCs w:val="20"/>
          <w:lang w:val="en-US" w:eastAsia="de-DE"/>
        </w:rPr>
        <w:t>(L-M)</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(A-G) FOV = analyzed fields of view; N represents the number of analyzed FOVs, each dot represents one analyzed FOV.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A63AADC" w14:textId="77777777" w:rsidR="007301A7" w:rsidRPr="00B57674" w:rsidRDefault="007301A7" w:rsidP="007301A7">
      <w:pPr>
        <w:jc w:val="both"/>
        <w:rPr>
          <w:rFonts w:ascii="Segoe UI" w:eastAsia="Times New Roman" w:hAnsi="Segoe UI" w:cs="Segoe UI"/>
          <w:color w:val="000000"/>
          <w:kern w:val="24"/>
          <w:sz w:val="20"/>
          <w:szCs w:val="20"/>
          <w:lang w:val="en-US" w:eastAsia="de-DE"/>
        </w:rPr>
      </w:pPr>
    </w:p>
    <w:p w14:paraId="7D6D719A" w14:textId="77777777" w:rsidR="00A46765" w:rsidRDefault="00A46765" w:rsidP="00DE455C">
      <w:pPr>
        <w:rPr>
          <w:rFonts w:ascii="Segoe UI" w:hAnsi="Segoe UI" w:cs="Segoe UI"/>
          <w:b/>
          <w:lang w:val="en-US"/>
        </w:rPr>
      </w:pPr>
    </w:p>
    <w:p w14:paraId="152970AA" w14:textId="77777777" w:rsidR="007301A7" w:rsidRDefault="007301A7" w:rsidP="00DE455C">
      <w:pPr>
        <w:rPr>
          <w:rFonts w:ascii="Segoe UI" w:hAnsi="Segoe UI" w:cs="Segoe UI"/>
          <w:b/>
          <w:lang w:val="en-US"/>
        </w:rPr>
      </w:pPr>
    </w:p>
    <w:p w14:paraId="740DBE88" w14:textId="77777777" w:rsidR="007301A7" w:rsidRPr="003B4C23" w:rsidRDefault="007301A7" w:rsidP="00DE455C">
      <w:pPr>
        <w:rPr>
          <w:rFonts w:ascii="Segoe UI" w:hAnsi="Segoe UI" w:cs="Segoe UI"/>
          <w:b/>
          <w:lang w:val="en-US"/>
        </w:rPr>
      </w:pPr>
    </w:p>
    <w:p w14:paraId="6150BF0B" w14:textId="77777777" w:rsidR="007301A7" w:rsidRDefault="007301A7">
      <w:pPr>
        <w:rPr>
          <w:rFonts w:ascii="Segoe UI" w:hAnsi="Segoe UI" w:cs="Segoe UI"/>
          <w:b/>
          <w:lang w:val="en-US"/>
        </w:rPr>
      </w:pPr>
      <w:r>
        <w:rPr>
          <w:rFonts w:ascii="Segoe UI" w:hAnsi="Segoe UI" w:cs="Segoe UI"/>
          <w:b/>
          <w:lang w:val="en-US"/>
        </w:rPr>
        <w:br w:type="page"/>
      </w:r>
    </w:p>
    <w:p w14:paraId="6A73AE6B" w14:textId="75EEB2DD" w:rsidR="00A46765" w:rsidRDefault="00A46765" w:rsidP="00DE455C">
      <w:pPr>
        <w:rPr>
          <w:rFonts w:ascii="Segoe UI" w:hAnsi="Segoe UI" w:cs="Segoe UI"/>
          <w:b/>
          <w:lang w:val="en-US"/>
        </w:rPr>
      </w:pPr>
      <w:r w:rsidRPr="003B4C23">
        <w:rPr>
          <w:rFonts w:ascii="Segoe UI" w:hAnsi="Segoe UI" w:cs="Segoe UI"/>
          <w:b/>
          <w:lang w:val="en-US"/>
        </w:rPr>
        <w:lastRenderedPageBreak/>
        <w:t>Supporting information</w:t>
      </w:r>
    </w:p>
    <w:p w14:paraId="1E5C5A0F" w14:textId="77777777" w:rsidR="006510EC" w:rsidRDefault="006510EC" w:rsidP="006510EC">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AC598BC" wp14:editId="39814D32">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7F7A107"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E9707E" w14:textId="77777777" w:rsidR="006510EC" w:rsidRPr="00752A36"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38D81A5"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307B5C65" wp14:editId="6E746742">
            <wp:extent cx="5760085" cy="7682230"/>
            <wp:effectExtent l="0" t="0" r="0" b="0"/>
            <wp:docPr id="1784870726" name="Grafik 2"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26" name="Grafik 2" descr="Ein Bild, das Text, Screenshot, Farbigkeit, Diagramm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6B351AF"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0851900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002C30A" wp14:editId="02AA36C2">
            <wp:extent cx="5764530" cy="4484370"/>
            <wp:effectExtent l="0" t="0" r="7620" b="0"/>
            <wp:docPr id="2030667274" name="Grafik 7" descr="Ein Bild, das Text, Kart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274" name="Grafik 7" descr="Ein Bild, das Text, Karte, Screenshot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3C0E1948" w14:textId="77777777" w:rsidR="006510EC" w:rsidRPr="009C1136"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Pr>
          <w:rFonts w:ascii="Segoe UI" w:eastAsia="Times New Roman" w:hAnsi="Segoe UI" w:cs="Segoe UI"/>
          <w:color w:val="000000"/>
          <w:kern w:val="24"/>
          <w:sz w:val="20"/>
          <w:szCs w:val="20"/>
          <w:lang w:val="en-US" w:eastAsia="de-DE"/>
        </w:rPr>
        <w:t>Darkcyan</w:t>
      </w:r>
      <w:proofErr w:type="spellEnd"/>
      <w:r>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(Yellow). Scale bar represents 200 µm.   </w:t>
      </w:r>
    </w:p>
    <w:p w14:paraId="03ECAB5D" w14:textId="77777777" w:rsidR="006510EC" w:rsidRPr="009F5EFC" w:rsidRDefault="006510EC" w:rsidP="006510E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976B7D9" w14:textId="77777777" w:rsidR="006510EC" w:rsidRDefault="006510EC" w:rsidP="006510EC">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AB8B799" wp14:editId="5703539E">
            <wp:extent cx="5762625" cy="6143625"/>
            <wp:effectExtent l="0" t="0" r="9525" b="9525"/>
            <wp:docPr id="277648782" name="Grafik 1" descr="Ein Bild, das Text,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8782" name="Grafik 1" descr="Ein Bild, das Text, Screenshot, Farbigkeit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4A77C7FD"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Pr="00175F0E">
        <w:rPr>
          <w:rFonts w:ascii="Segoe UI" w:eastAsia="Times New Roman" w:hAnsi="Segoe UI" w:cs="Segoe UI"/>
          <w:b/>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Pr="00175F0E">
        <w:rPr>
          <w:rFonts w:ascii="Segoe UI" w:eastAsia="Times New Roman" w:hAnsi="Segoe UI" w:cs="Segoe UI"/>
          <w:b/>
          <w:color w:val="000000"/>
          <w:kern w:val="24"/>
          <w:sz w:val="20"/>
          <w:szCs w:val="20"/>
          <w:lang w:val="en-US" w:eastAsia="de-DE"/>
        </w:rPr>
        <w:t>(B)</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fibroblasts (Cyan), lymphatics (Yellow), epithelia I cells (Green), and epithelia II cells (Blue). IF stainings overlayed are CD90.2 (Cyan), EMCN (Magenta), FN (Blue),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CD31 (Red), and LYVE1 (Yellow). Scale bar represents 200 µm. </w:t>
      </w:r>
    </w:p>
    <w:p w14:paraId="70400BAD"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40CD2B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0F85D8F9" wp14:editId="37DE5BE9">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 </w:t>
      </w:r>
      <w:r>
        <w:rPr>
          <w:rFonts w:ascii="Segoe UI" w:eastAsia="Times New Roman" w:hAnsi="Segoe UI" w:cs="Segoe UI"/>
          <w:bCs/>
          <w:color w:val="000000"/>
          <w:kern w:val="24"/>
          <w:sz w:val="20"/>
          <w:szCs w:val="20"/>
          <w:lang w:val="en-US" w:eastAsia="de-DE"/>
        </w:rPr>
        <w:br w:type="page"/>
      </w:r>
    </w:p>
    <w:p w14:paraId="5AFCEC2E" w14:textId="77777777" w:rsidR="006510EC" w:rsidRDefault="006510EC" w:rsidP="006510EC">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13FFD31C" wp14:editId="585282D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3FD8CE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21138536" w14:textId="77777777" w:rsidR="006510EC" w:rsidRDefault="006510EC" w:rsidP="006510EC">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04EA35CC"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7071FEEA" wp14:editId="35ABB582">
            <wp:extent cx="5764530" cy="3522345"/>
            <wp:effectExtent l="0" t="0" r="7620" b="1905"/>
            <wp:docPr id="1074543280" name="Grafik 8" descr="Ein Bild, das Screenshot, Text, lila,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3280" name="Grafik 8" descr="Ein Bild, das Screenshot, Text, lila,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281E8A09"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36A23437"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7B9FD9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270A06F" wp14:editId="175F164B">
            <wp:extent cx="5762625" cy="2876550"/>
            <wp:effectExtent l="0" t="0" r="9525" b="0"/>
            <wp:docPr id="1448019132" name="Grafik 2" descr="Ein Bild, das Screenshot, Ri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9132" name="Grafik 2" descr="Ein Bild, das Screenshot, Riff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375DC"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080D3C23"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C8BB9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501EA9B9" wp14:editId="35E6FB76">
            <wp:extent cx="5762625" cy="3009265"/>
            <wp:effectExtent l="0" t="0" r="9525" b="635"/>
            <wp:docPr id="2038268319" name="Grafik 2" descr="Ein Bild, das Riff, Screenshot, Farbigkei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19" name="Grafik 2" descr="Ein Bild, das Riff, Screenshot, Farbigkeit, Karte enthält.&#10;&#10;KI-generierte Inhalte können fehlerhaft sein."/>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75D093FF" w14:textId="77777777" w:rsidR="006510EC" w:rsidRDefault="006510EC" w:rsidP="006510EC">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 r</w:t>
      </w:r>
      <w:r w:rsidRPr="005B5B07">
        <w:rPr>
          <w:rFonts w:ascii="Segoe UI" w:eastAsia="Times New Roman" w:hAnsi="Segoe UI" w:cs="Segoe UI"/>
          <w:color w:val="000000"/>
          <w:kern w:val="24"/>
          <w:sz w:val="20"/>
          <w:szCs w:val="20"/>
          <w:lang w:val="en-US" w:eastAsia="de-DE"/>
        </w:rPr>
        <w:t xml:space="preserve">epresentative FOV </w:t>
      </w:r>
      <w:r>
        <w:rPr>
          <w:rFonts w:ascii="Segoe UI" w:eastAsia="Times New Roman" w:hAnsi="Segoe UI" w:cs="Segoe UI"/>
          <w:color w:val="000000"/>
          <w:kern w:val="24"/>
          <w:sz w:val="20"/>
          <w:szCs w:val="20"/>
          <w:lang w:val="en-US" w:eastAsia="de-DE"/>
        </w:rPr>
        <w:t xml:space="preserve">of healthy SI villi and day 3 after IL-33 application </w:t>
      </w:r>
      <w:r w:rsidRPr="005B5B07">
        <w:rPr>
          <w:rFonts w:ascii="Segoe UI" w:eastAsia="Times New Roman" w:hAnsi="Segoe UI" w:cs="Segoe UI"/>
          <w:color w:val="000000"/>
          <w:kern w:val="24"/>
          <w:sz w:val="20"/>
          <w:szCs w:val="20"/>
          <w:lang w:val="en-US" w:eastAsia="de-DE"/>
        </w:rPr>
        <w:t>showing the</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(Cyan), DAPI (Magenta), and Sca1 (Yellow). Cells of the epithelia II cluster are superimposed (Orange dots) on the IF overlay. Each dot represents one annotated cell. Scale bar represents 200 µm. FOV = field of view. </w:t>
      </w:r>
      <w:r>
        <w:rPr>
          <w:rFonts w:ascii="Segoe UI" w:eastAsia="Times New Roman" w:hAnsi="Segoe UI" w:cs="Segoe UI"/>
          <w:color w:val="000000"/>
          <w:kern w:val="24"/>
          <w:sz w:val="20"/>
          <w:szCs w:val="20"/>
          <w:lang w:val="en-US" w:eastAsia="de-DE"/>
        </w:rPr>
        <w:br w:type="page"/>
      </w:r>
    </w:p>
    <w:p w14:paraId="5DCA943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F5922D6" wp14:editId="2BB91847">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FA62368" w14:textId="77777777" w:rsidR="006510EC" w:rsidRPr="00A67974" w:rsidRDefault="006510EC" w:rsidP="006510EC">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Supplementary Figure </w:t>
      </w:r>
      <w:r>
        <w:rPr>
          <w:rFonts w:ascii="Segoe UI" w:eastAsia="Times New Roman" w:hAnsi="Segoe UI" w:cs="Segoe UI"/>
          <w:b/>
          <w:bCs/>
          <w:color w:val="000000"/>
          <w:kern w:val="24"/>
          <w:sz w:val="20"/>
          <w:szCs w:val="20"/>
          <w:lang w:val="en-US" w:eastAsia="de-DE"/>
        </w:rPr>
        <w:t>10</w:t>
      </w:r>
      <w:r w:rsidRPr="006B58D7">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 xml:space="preserve">(A-C) </w:t>
      </w:r>
      <w:r>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Pr="00B91675">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for the analyzed organs and tissue types, namely lung, SI villi, and SI ILF. </w:t>
      </w:r>
      <w:r w:rsidRPr="004A6C32">
        <w:rPr>
          <w:rFonts w:ascii="Segoe UI" w:eastAsia="Times New Roman" w:hAnsi="Segoe UI" w:cs="Segoe UI"/>
          <w:b/>
          <w:bCs/>
          <w:color w:val="000000"/>
          <w:kern w:val="24"/>
          <w:sz w:val="20"/>
          <w:szCs w:val="20"/>
          <w:lang w:val="en-US" w:eastAsia="de-DE"/>
        </w:rPr>
        <w:t>(D)</w:t>
      </w:r>
      <w:r>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 namely lung, SI villi, and SI ILF. </w:t>
      </w:r>
      <w:r w:rsidRPr="004A6C32">
        <w:rPr>
          <w:rFonts w:ascii="Segoe UI" w:eastAsia="Times New Roman" w:hAnsi="Segoe UI" w:cs="Segoe UI"/>
          <w:b/>
          <w:bCs/>
          <w:color w:val="000000"/>
          <w:kern w:val="24"/>
          <w:sz w:val="20"/>
          <w:szCs w:val="20"/>
          <w:lang w:val="en-US" w:eastAsia="de-DE"/>
        </w:rPr>
        <w:t>(E-F)</w:t>
      </w:r>
      <w:r>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63A9238C" w14:textId="77777777" w:rsidR="006510EC" w:rsidRPr="00B57674" w:rsidRDefault="006510EC" w:rsidP="006510EC">
      <w:pPr>
        <w:jc w:val="both"/>
        <w:rPr>
          <w:rFonts w:ascii="Segoe UI" w:eastAsia="Times New Roman" w:hAnsi="Segoe UI" w:cs="Segoe UI"/>
          <w:color w:val="000000"/>
          <w:kern w:val="24"/>
          <w:sz w:val="20"/>
          <w:szCs w:val="20"/>
          <w:lang w:val="en-US" w:eastAsia="de-DE"/>
        </w:rPr>
      </w:pPr>
    </w:p>
    <w:p w14:paraId="4EEF756B" w14:textId="77777777" w:rsidR="00FA1D29" w:rsidRPr="00B57674" w:rsidRDefault="00FA1D29" w:rsidP="00FA1D29">
      <w:pPr>
        <w:jc w:val="both"/>
        <w:rPr>
          <w:rFonts w:ascii="Segoe UI" w:eastAsia="Times New Roman" w:hAnsi="Segoe UI" w:cs="Segoe UI"/>
          <w:color w:val="000000"/>
          <w:kern w:val="24"/>
          <w:sz w:val="20"/>
          <w:szCs w:val="20"/>
          <w:lang w:val="en-US" w:eastAsia="de-DE"/>
        </w:rPr>
      </w:pPr>
    </w:p>
    <w:p w14:paraId="25060176" w14:textId="77777777" w:rsidR="007301A7" w:rsidRDefault="007301A7">
      <w:pPr>
        <w:rPr>
          <w:rFonts w:ascii="Segoe UI" w:hAnsi="Segoe UI" w:cs="Segoe UI"/>
          <w:b/>
          <w:bCs/>
          <w:lang w:val="en-US"/>
        </w:rPr>
      </w:pPr>
      <w:r>
        <w:rPr>
          <w:rFonts w:ascii="Segoe UI" w:hAnsi="Segoe UI" w:cs="Segoe UI"/>
          <w:b/>
          <w:bCs/>
          <w:lang w:val="en-US"/>
        </w:rPr>
        <w:br w:type="page"/>
      </w:r>
    </w:p>
    <w:p w14:paraId="5C8F1597" w14:textId="6631F161" w:rsidR="00203EBA" w:rsidRPr="003B4C23" w:rsidRDefault="00203EBA" w:rsidP="00203EBA">
      <w:pPr>
        <w:rPr>
          <w:rFonts w:ascii="Segoe UI" w:hAnsi="Segoe UI" w:cs="Segoe UI"/>
          <w:b/>
          <w:bCs/>
          <w:lang w:val="en-US"/>
        </w:rPr>
      </w:pPr>
      <w:r w:rsidRPr="003B4C23">
        <w:rPr>
          <w:rFonts w:ascii="Segoe UI" w:hAnsi="Segoe UI" w:cs="Segoe UI"/>
          <w:b/>
          <w:bCs/>
          <w:lang w:val="en-US"/>
        </w:rPr>
        <w:lastRenderedPageBreak/>
        <w:t>REFERENCES</w:t>
      </w:r>
    </w:p>
    <w:p w14:paraId="783C262E" w14:textId="77777777" w:rsidR="00203EBA" w:rsidRPr="003B4C23" w:rsidRDefault="00203EBA" w:rsidP="00203EBA">
      <w:pPr>
        <w:rPr>
          <w:rFonts w:ascii="Segoe UI" w:hAnsi="Segoe UI" w:cs="Segoe UI"/>
          <w:bCs/>
          <w:lang w:val="en-US"/>
        </w:rPr>
      </w:pPr>
      <w:r w:rsidRPr="003B4C23">
        <w:rPr>
          <w:rFonts w:ascii="Segoe UI" w:hAnsi="Segoe UI" w:cs="Segoe UI"/>
          <w:bCs/>
          <w:lang w:val="en-US"/>
        </w:rPr>
        <w:t>Vancouver reference style</w:t>
      </w:r>
    </w:p>
    <w:p w14:paraId="1F92A4D9" w14:textId="77777777" w:rsidR="00A46765" w:rsidRPr="003B4C23" w:rsidRDefault="00A46765" w:rsidP="00DE455C">
      <w:pPr>
        <w:rPr>
          <w:rFonts w:ascii="Segoe UI" w:hAnsi="Segoe UI" w:cs="Segoe UI"/>
          <w:b/>
          <w:lang w:val="en-US"/>
        </w:rPr>
      </w:pPr>
    </w:p>
    <w:p w14:paraId="17F1C982" w14:textId="77777777" w:rsidR="00A46765" w:rsidRDefault="00A46765" w:rsidP="00DE455C">
      <w:pPr>
        <w:rPr>
          <w:rFonts w:ascii="Segoe UI" w:hAnsi="Segoe UI" w:cs="Segoe UI"/>
          <w:b/>
          <w:lang w:val="en-US"/>
        </w:rPr>
      </w:pPr>
    </w:p>
    <w:sdt>
      <w:sdtPr>
        <w:tag w:val="CitaviBibliography"/>
        <w:id w:val="824012438"/>
        <w:placeholder>
          <w:docPart w:val="DefaultPlaceholder_-1854013440"/>
        </w:placeholder>
      </w:sdtPr>
      <w:sdtContent>
        <w:p w14:paraId="77683EE0" w14:textId="77777777" w:rsidR="00EE2C6E" w:rsidRDefault="006A2870" w:rsidP="00EE2C6E">
          <w:pPr>
            <w:pStyle w:val="CitaviBibliographyHeading"/>
          </w:pPr>
          <w:r>
            <w:fldChar w:fldCharType="begin"/>
          </w:r>
          <w:r>
            <w:instrText>ADDIN CitaviBibliography</w:instrText>
          </w:r>
          <w:r>
            <w:fldChar w:fldCharType="separate"/>
          </w:r>
          <w:r w:rsidR="00EE2C6E">
            <w:t>Literature Cited</w:t>
          </w:r>
        </w:p>
        <w:p w14:paraId="18B021C4" w14:textId="77777777" w:rsidR="00EE2C6E" w:rsidRDefault="00EE2C6E" w:rsidP="00EE2C6E">
          <w:pPr>
            <w:pStyle w:val="CitaviBibliographyEntry"/>
          </w:pPr>
          <w:r>
            <w:t xml:space="preserve">1. </w:t>
          </w:r>
          <w:bookmarkStart w:id="94" w:name="_CTVL001833f3f0b646f4304a36dfbb303cd38ee"/>
          <w:r>
            <w:t>Panda SK, Colonna M. Innate Lymphoid Cells in Mucosal Immunity. Front Immunol 2019; 10:861.</w:t>
          </w:r>
        </w:p>
        <w:bookmarkEnd w:id="94"/>
        <w:p w14:paraId="4FCCF504" w14:textId="77777777" w:rsidR="00EE2C6E" w:rsidRDefault="00EE2C6E" w:rsidP="00EE2C6E">
          <w:pPr>
            <w:pStyle w:val="CitaviBibliographyEntry"/>
          </w:pPr>
          <w:r>
            <w:t xml:space="preserve">2. </w:t>
          </w:r>
          <w:bookmarkStart w:id="95" w:name="_CTVL0017a0a9c5207c74d809ea227222de7f66c"/>
          <w:r>
            <w:t>Ebbo M, Crinier A, Vély F, Vivier E. Innate lymphoid cells: major players in inflammatory diseases. Nat Rev Immunol 2017; 17(11):665–78.</w:t>
          </w:r>
        </w:p>
        <w:bookmarkEnd w:id="95"/>
        <w:p w14:paraId="53610134" w14:textId="77777777" w:rsidR="00EE2C6E" w:rsidRDefault="00EE2C6E" w:rsidP="00EE2C6E">
          <w:pPr>
            <w:pStyle w:val="CitaviBibliographyEntry"/>
          </w:pPr>
          <w:r>
            <w:t xml:space="preserve">3. </w:t>
          </w:r>
          <w:bookmarkStart w:id="96" w:name="_CTVL0010ed0bcff9a6d42dbaa293ba696f14a30"/>
          <w:r>
            <w:t>Castellanos JG, Longman RS. The balance of power: innate lymphoid cells in tissue inflammation and repair. J Clin Invest 2019; 129(7):2640–50.</w:t>
          </w:r>
        </w:p>
        <w:bookmarkEnd w:id="96"/>
        <w:p w14:paraId="3FFEA8C4" w14:textId="77777777" w:rsidR="00EE2C6E" w:rsidRDefault="00EE2C6E" w:rsidP="00EE2C6E">
          <w:pPr>
            <w:pStyle w:val="CitaviBibliographyEntry"/>
          </w:pPr>
          <w:r>
            <w:t xml:space="preserve">4. </w:t>
          </w:r>
          <w:bookmarkStart w:id="97" w:name="_CTVL001371a97ac4c6c4dcf8824410787a6ff48"/>
          <w:r>
            <w:t>Vivier E, Artis D, Colonna M, Diefenbach A, Di Santo JP, Eberl G et al. Innate Lymphoid Cells: 10 Years On. Cell 2018; 174(5):1054–66.</w:t>
          </w:r>
        </w:p>
        <w:bookmarkEnd w:id="97"/>
        <w:p w14:paraId="30B8DDF4" w14:textId="77777777" w:rsidR="00EE2C6E" w:rsidRDefault="00EE2C6E" w:rsidP="00EE2C6E">
          <w:pPr>
            <w:pStyle w:val="CitaviBibliographyEntry"/>
          </w:pPr>
          <w:r>
            <w:t xml:space="preserve">5. </w:t>
          </w:r>
          <w:bookmarkStart w:id="98" w:name="_CTVL00196d5ad15b051464ab8ec9a3e4bed14db"/>
          <w:r>
            <w:t>Seo G-Y, Giles DA, Kronenberg M. The role of innate lymphoid cells in response to microbes at mucosal surfaces. Mucosal Immunol 2020; 13(3):399–412.</w:t>
          </w:r>
        </w:p>
        <w:bookmarkEnd w:id="98"/>
        <w:p w14:paraId="770E963E" w14:textId="77777777" w:rsidR="00EE2C6E" w:rsidRDefault="00EE2C6E" w:rsidP="00EE2C6E">
          <w:pPr>
            <w:pStyle w:val="CitaviBibliographyEntry"/>
          </w:pPr>
          <w:r>
            <w:t xml:space="preserve">6. </w:t>
          </w:r>
          <w:bookmarkStart w:id="99" w:name="_CTVL001cb61f2354a904105ac75fdf3a3924236"/>
          <w:r>
            <w:t>Sepahi A, Liu Q, Friesen L, Kim CH. Dietary fiber metabolites regulate innate lymphoid cell responses. Mucosal Immunol 2021; 14(2):317–30.</w:t>
          </w:r>
        </w:p>
        <w:bookmarkEnd w:id="99"/>
        <w:p w14:paraId="2B4F818A" w14:textId="77777777" w:rsidR="00EE2C6E" w:rsidRDefault="00EE2C6E" w:rsidP="00EE2C6E">
          <w:pPr>
            <w:pStyle w:val="CitaviBibliographyEntry"/>
          </w:pPr>
          <w:r>
            <w:t xml:space="preserve">7. </w:t>
          </w:r>
          <w:bookmarkStart w:id="100" w:name="_CTVL00131734ad729684965bdc92dafa4229fc2"/>
          <w:r>
            <w:t>Shi Z, Ohno H, Satoh-Takayama N. Dietary Derived Micronutrients Modulate Immune Responses Through Innate Lymphoid Cells. Front Immunol 2021; 12:670632.</w:t>
          </w:r>
        </w:p>
        <w:bookmarkEnd w:id="100"/>
        <w:p w14:paraId="1B5BA8C0" w14:textId="77777777" w:rsidR="00EE2C6E" w:rsidRDefault="00EE2C6E" w:rsidP="00EE2C6E">
          <w:pPr>
            <w:pStyle w:val="CitaviBibliographyEntry"/>
          </w:pPr>
          <w:r>
            <w:t xml:space="preserve">8. </w:t>
          </w:r>
          <w:bookmarkStart w:id="101" w:name="_CTVL001434cdbbaf80849d8b4ac6400b10d0ac2"/>
          <w:r>
            <w:t>Chen W, Shu Q, Fan J. Neural Regulation of Interactions Between Group 2 Innate Lymphoid Cells and Pulmonary Immune Cells. Front Immunol 2020; 11:576929.</w:t>
          </w:r>
        </w:p>
        <w:bookmarkEnd w:id="101"/>
        <w:p w14:paraId="171B7D89" w14:textId="77777777" w:rsidR="00EE2C6E" w:rsidRDefault="00EE2C6E" w:rsidP="00EE2C6E">
          <w:pPr>
            <w:pStyle w:val="CitaviBibliographyEntry"/>
          </w:pPr>
          <w:r>
            <w:t xml:space="preserve">9. </w:t>
          </w:r>
          <w:bookmarkStart w:id="102" w:name="_CTVL001ac1ee2913c6b472787a4b765c44a44b2"/>
          <w:r>
            <w:t>Šestan M, Raposo B, Rendas M, Brea D, Pirzgalska R, Rasteiro A et al. Neuronal-ILC2 interactions regulate pancreatic glucagon and glucose homeostasis. Science 2025; 387(6731):eadi3624.</w:t>
          </w:r>
        </w:p>
        <w:bookmarkEnd w:id="102"/>
        <w:p w14:paraId="103623FD" w14:textId="77777777" w:rsidR="00EE2C6E" w:rsidRDefault="00EE2C6E" w:rsidP="00EE2C6E">
          <w:pPr>
            <w:pStyle w:val="CitaviBibliographyEntry"/>
          </w:pPr>
          <w:r>
            <w:t xml:space="preserve">10. </w:t>
          </w:r>
          <w:bookmarkStart w:id="103" w:name="_CTVL0013b9a4771036546fd980d05f6ce3d0222"/>
          <w:r>
            <w:t>Álvarez-Carrasco P, Maldonado-Bernal C. The innate defenders: a review of natural killer cell immunotherapies in cancer. Front Immunol 2024; 15:1482807.</w:t>
          </w:r>
        </w:p>
        <w:bookmarkEnd w:id="103"/>
        <w:p w14:paraId="4AF56590" w14:textId="77777777" w:rsidR="00EE2C6E" w:rsidRDefault="00EE2C6E" w:rsidP="00EE2C6E">
          <w:pPr>
            <w:pStyle w:val="CitaviBibliographyEntry"/>
          </w:pPr>
          <w:r>
            <w:t xml:space="preserve">11. </w:t>
          </w:r>
          <w:bookmarkStart w:id="104" w:name="_CTVL001c867a4da12f54e76b0588f6e884aa578"/>
          <w:r>
            <w:t>Chen S, Zhu H, Jounaidi Y. Comprehensive snapshots of natural killer cells functions, signaling, molecular mechanisms and clinical utilization. Signal Transduct Target Ther 2024; 9(1):302.</w:t>
          </w:r>
        </w:p>
        <w:bookmarkEnd w:id="104"/>
        <w:p w14:paraId="35183CDB" w14:textId="77777777" w:rsidR="00EE2C6E" w:rsidRDefault="00EE2C6E" w:rsidP="00EE2C6E">
          <w:pPr>
            <w:pStyle w:val="CitaviBibliographyEntry"/>
          </w:pPr>
          <w:r>
            <w:t xml:space="preserve">12. </w:t>
          </w:r>
          <w:bookmarkStart w:id="105" w:name="_CTVL0014de0aea6999440e3a2c39785ad1332e2"/>
          <w:r>
            <w:t>Mujal AM, Delconte RB, Sun JC. Natural Killer Cells: From Innate to Adaptive Features. Annu Rev Immunol 2021; 39:417–47.</w:t>
          </w:r>
        </w:p>
        <w:bookmarkEnd w:id="105"/>
        <w:p w14:paraId="1B6DC60C" w14:textId="77777777" w:rsidR="00EE2C6E" w:rsidRDefault="00EE2C6E" w:rsidP="00EE2C6E">
          <w:pPr>
            <w:pStyle w:val="CitaviBibliographyEntry"/>
          </w:pPr>
          <w:r>
            <w:t xml:space="preserve">13. </w:t>
          </w:r>
          <w:bookmarkStart w:id="106" w:name="_CTVL0014c8abec370584089b107123c78984f35"/>
          <w:r>
            <w:t>Herbert DR, Douglas B, Zullo K. Group 2 Innate Lymphoid Cells (ILC2): Type 2 Immunity and Helminth Immunity. Int J Mol Sci 2019; 20(9).</w:t>
          </w:r>
        </w:p>
        <w:bookmarkEnd w:id="106"/>
        <w:p w14:paraId="15E1D3BC" w14:textId="77777777" w:rsidR="00EE2C6E" w:rsidRDefault="00EE2C6E" w:rsidP="00EE2C6E">
          <w:pPr>
            <w:pStyle w:val="CitaviBibliographyEntry"/>
          </w:pPr>
          <w:r>
            <w:t xml:space="preserve">14. </w:t>
          </w:r>
          <w:bookmarkStart w:id="107" w:name="_CTVL001ddd80638efd34843ac08977b582d17cf"/>
          <w:r>
            <w:t>Matsuyama T, Machida K, Mizuno K, Matsuyama H, Dotake Y, Shinmura M et al. The Functional Role of Group 2 Innate Lymphoid Cells in Asthma. Biomolecules 2023; 13(6).</w:t>
          </w:r>
        </w:p>
        <w:bookmarkEnd w:id="107"/>
        <w:p w14:paraId="1A6572C2" w14:textId="77777777" w:rsidR="00EE2C6E" w:rsidRDefault="00EE2C6E" w:rsidP="00EE2C6E">
          <w:pPr>
            <w:pStyle w:val="CitaviBibliographyEntry"/>
          </w:pPr>
          <w:r>
            <w:t xml:space="preserve">15. </w:t>
          </w:r>
          <w:bookmarkStart w:id="108" w:name="_CTVL001f33b344c17774bca8c065861922e61eb"/>
          <w:r>
            <w:t>Zheng H, Zhang Y, Pan J, Liu N, Qin Y, Qiu L et al. The Role of Type 2 Innate Lymphoid Cells in Allergic Diseases. Front Immunol 2021; 12:586078.</w:t>
          </w:r>
        </w:p>
        <w:bookmarkEnd w:id="108"/>
        <w:p w14:paraId="51C65487" w14:textId="77777777" w:rsidR="00EE2C6E" w:rsidRDefault="00EE2C6E" w:rsidP="00EE2C6E">
          <w:pPr>
            <w:pStyle w:val="CitaviBibliographyEntry"/>
          </w:pPr>
          <w:r>
            <w:lastRenderedPageBreak/>
            <w:t xml:space="preserve">16. </w:t>
          </w:r>
          <w:bookmarkStart w:id="109" w:name="_CTVL001508e2df5f5424fff9fd763e7dcb28e6a"/>
          <w:r>
            <w:t>Sorkhdini P, Klubock-Shukla K, Sheth S, Yang D, Yang AX, Norbrun C et al. Type 2 innate immunity promotes the development of pulmonary fibrosis in Hermansky-Pudlak syndrome. JCI Insight 2024; 9(22).</w:t>
          </w:r>
        </w:p>
        <w:bookmarkEnd w:id="109"/>
        <w:p w14:paraId="61922F8B" w14:textId="77777777" w:rsidR="00EE2C6E" w:rsidRDefault="00EE2C6E" w:rsidP="00EE2C6E">
          <w:pPr>
            <w:pStyle w:val="CitaviBibliographyEntry"/>
          </w:pPr>
          <w:r>
            <w:t xml:space="preserve">17. </w:t>
          </w:r>
          <w:bookmarkStart w:id="110" w:name="_CTVL001b7f9d492847f4986aed8349958f9d980"/>
          <w:r>
            <w:t>Hams E, Armstrong ME, Barlow JL, Saunders SP, Schwartz C, Cooke G et al. IL-25 and type 2 innate lymphoid cells induce pulmonary fibrosis. Proc Natl Acad Sci U S A 2014; 111(1):367–72.</w:t>
          </w:r>
        </w:p>
        <w:bookmarkEnd w:id="110"/>
        <w:p w14:paraId="1D3AC215" w14:textId="77777777" w:rsidR="00EE2C6E" w:rsidRDefault="00EE2C6E" w:rsidP="00EE2C6E">
          <w:pPr>
            <w:pStyle w:val="CitaviBibliographyEntry"/>
          </w:pPr>
          <w:r>
            <w:t xml:space="preserve">18. </w:t>
          </w:r>
          <w:bookmarkStart w:id="111" w:name="_CTVL001cd101da074994be2a29361f3926b5ecb"/>
          <w:r>
            <w:t>Serafini N, Di Santo JP. Group 3 innate lymphoid cells: A trained Gutkeeper. Immunol Rev 2024; 323(1):126–37.</w:t>
          </w:r>
        </w:p>
        <w:bookmarkEnd w:id="111"/>
        <w:p w14:paraId="24554D8D" w14:textId="77777777" w:rsidR="00EE2C6E" w:rsidRDefault="00EE2C6E" w:rsidP="00EE2C6E">
          <w:pPr>
            <w:pStyle w:val="CitaviBibliographyEntry"/>
          </w:pPr>
          <w:r>
            <w:t xml:space="preserve">19. </w:t>
          </w:r>
          <w:bookmarkStart w:id="112" w:name="_CTVL001e870f7c4e42f4daebd2cd0a866c62c53"/>
          <w:r>
            <w:t>van de Pavert SA. Lymphoid Tissue inducer (LTi) cell ontogeny and functioning in embryo and adult. Biomed J 2021; 44(2):123–32.</w:t>
          </w:r>
        </w:p>
        <w:bookmarkEnd w:id="112"/>
        <w:p w14:paraId="5E147926" w14:textId="77777777" w:rsidR="00EE2C6E" w:rsidRDefault="00EE2C6E" w:rsidP="00EE2C6E">
          <w:pPr>
            <w:pStyle w:val="CitaviBibliographyEntry"/>
          </w:pPr>
          <w:r>
            <w:t xml:space="preserve">20. </w:t>
          </w:r>
          <w:bookmarkStart w:id="113" w:name="_CTVL0015524101e8bf24998af269164da616b78"/>
          <w:r>
            <w:t>Strober W. The LTi cell, an immunologic chameleon. Immunity 2010; 33(5):650–2.</w:t>
          </w:r>
        </w:p>
        <w:bookmarkEnd w:id="113"/>
        <w:p w14:paraId="3976576B" w14:textId="77777777" w:rsidR="00EE2C6E" w:rsidRDefault="00EE2C6E" w:rsidP="00EE2C6E">
          <w:pPr>
            <w:pStyle w:val="CitaviBibliographyEntry"/>
          </w:pPr>
          <w:r>
            <w:t xml:space="preserve">21. </w:t>
          </w:r>
          <w:bookmarkStart w:id="114" w:name="_CTVL001cd4828ce1b394d639c30aef553c5a51b"/>
          <w:r>
            <w:t>Mebius RE. Organogenesis of lymphoid tissues. Nat Rev Immunol 2003; 3(4):292–303.</w:t>
          </w:r>
        </w:p>
        <w:bookmarkEnd w:id="114"/>
        <w:p w14:paraId="5FB9D3C6" w14:textId="77777777" w:rsidR="00EE2C6E" w:rsidRDefault="00EE2C6E" w:rsidP="00EE2C6E">
          <w:pPr>
            <w:pStyle w:val="CitaviBibliographyEntry"/>
          </w:pPr>
          <w:r>
            <w:t xml:space="preserve">22. </w:t>
          </w:r>
          <w:bookmarkStart w:id="115" w:name="_CTVL001510a819055694755aa54588da316a5a0"/>
          <w:r>
            <w:t>Eberl G, Marmon S, Sunshine M-J, Rennert PD, Choi Y, Littman DR. An essential function for the nuclear receptor RORgamma(t) in the generation of fetal lymphoid tissue inducer cells. Nat Immunol 2004; 5(1):64–73.</w:t>
          </w:r>
        </w:p>
        <w:bookmarkEnd w:id="115"/>
        <w:p w14:paraId="57F38D1A" w14:textId="77777777" w:rsidR="00EE2C6E" w:rsidRDefault="00EE2C6E" w:rsidP="00EE2C6E">
          <w:pPr>
            <w:pStyle w:val="CitaviBibliographyEntry"/>
          </w:pPr>
          <w:r>
            <w:t xml:space="preserve">23. </w:t>
          </w:r>
          <w:bookmarkStart w:id="116" w:name="_CTVL001b2b0238175834c23a3a1d7dd6a854556"/>
          <w:r>
            <w:t>Bal SM, Golebski K, Spits H. Plasticity of innate lymphoid cell subsets. Nat Rev Immunol 2020; 20(9):552–65.</w:t>
          </w:r>
        </w:p>
        <w:bookmarkEnd w:id="116"/>
        <w:p w14:paraId="6C099C49" w14:textId="77777777" w:rsidR="00EE2C6E" w:rsidRDefault="00EE2C6E" w:rsidP="00EE2C6E">
          <w:pPr>
            <w:pStyle w:val="CitaviBibliographyEntry"/>
          </w:pPr>
          <w:r>
            <w:t xml:space="preserve">24. </w:t>
          </w:r>
          <w:bookmarkStart w:id="117" w:name="_CTVL00196a069e641944c5f959dff884f071a56"/>
          <w:r>
            <w:t>Korchagina AA, Koroleva E, Tumanov AV. Innate Lymphoid Cell Plasticity in Mucosal Infections. Microorganisms 2023; 11(2).</w:t>
          </w:r>
        </w:p>
        <w:bookmarkEnd w:id="117"/>
        <w:p w14:paraId="645F8583" w14:textId="77777777" w:rsidR="00EE2C6E" w:rsidRDefault="00EE2C6E" w:rsidP="00EE2C6E">
          <w:pPr>
            <w:pStyle w:val="CitaviBibliographyEntry"/>
          </w:pPr>
          <w:r>
            <w:t xml:space="preserve">25. </w:t>
          </w:r>
          <w:bookmarkStart w:id="118" w:name="_CTVL0018141281950d442888598e1099d34df6a"/>
          <w:r>
            <w:t>Krzywinska E, Sobecki M, Nagarajan S, Zacharjasz J, Tambuwala MM, Pelletier A et al. The transcription factor HIF-1α mediates plasticity of NKp46+ innate lymphoid cells in the gut. J Exp Med 2022; 219(2).</w:t>
          </w:r>
        </w:p>
        <w:bookmarkEnd w:id="118"/>
        <w:p w14:paraId="2B3EA3C0" w14:textId="77777777" w:rsidR="00EE2C6E" w:rsidRDefault="00EE2C6E" w:rsidP="00EE2C6E">
          <w:pPr>
            <w:pStyle w:val="CitaviBibliographyEntry"/>
          </w:pPr>
          <w:r>
            <w:t xml:space="preserve">26. </w:t>
          </w:r>
          <w:bookmarkStart w:id="119" w:name="_CTVL001a83d5fefd5c840a89a03d7cb3e1b3de0"/>
          <w:r>
            <w:t>Kabil A, Shin SB, Hughes MR, McNagny KM. "Just one word, plastic!": Controversies and caveats in innate lymphoid cell plasticity. Front Immunol 2022; 13:946905.</w:t>
          </w:r>
        </w:p>
        <w:bookmarkEnd w:id="119"/>
        <w:p w14:paraId="26DC10CD" w14:textId="77777777" w:rsidR="00EE2C6E" w:rsidRDefault="00EE2C6E" w:rsidP="00EE2C6E">
          <w:pPr>
            <w:pStyle w:val="CitaviBibliographyEntry"/>
          </w:pPr>
          <w:r>
            <w:t xml:space="preserve">27. </w:t>
          </w:r>
          <w:bookmarkStart w:id="120" w:name="_CTVL001eb563ef2b093408d874167d6f25bacdd"/>
          <w:r>
            <w:t>Silver JS, Kearley J, Copenhaver AM, Sanden C, Mori M, Yu L et al. Inflammatory triggers associated with exacerbations of COPD orchestrate plasticity of group 2 innate lymphoid cells in the lungs. Nat Immunol 2016; 17(6):626–35.</w:t>
          </w:r>
        </w:p>
        <w:bookmarkEnd w:id="120"/>
        <w:p w14:paraId="2EBAF6BF" w14:textId="77777777" w:rsidR="00EE2C6E" w:rsidRDefault="00EE2C6E" w:rsidP="00EE2C6E">
          <w:pPr>
            <w:pStyle w:val="CitaviBibliographyEntry"/>
          </w:pPr>
          <w:r>
            <w:t xml:space="preserve">28. </w:t>
          </w:r>
          <w:bookmarkStart w:id="121" w:name="_CTVL001fa13a7b8d6b14c658aea8fe7eb19d9af"/>
          <w:r>
            <w:t>Pascual-Reguant A, Köhler R, Mothes R, Bauherr S, Hernández DC, Uecker R et al. Multiplexed histology analyses for the phenotypic and spatial characterization of human innate lymphoid cells. Nat Commun 2021; 12(1):1737.</w:t>
          </w:r>
        </w:p>
        <w:bookmarkEnd w:id="121"/>
        <w:p w14:paraId="691A85CB" w14:textId="77777777" w:rsidR="00EE2C6E" w:rsidRDefault="00EE2C6E" w:rsidP="00EE2C6E">
          <w:pPr>
            <w:pStyle w:val="CitaviBibliographyEntry"/>
          </w:pPr>
          <w:r>
            <w:t xml:space="preserve">29. </w:t>
          </w:r>
          <w:bookmarkStart w:id="122" w:name="_CTVL0011ec39d7bf40646ee9b496546d924c62b"/>
          <w:r>
            <w:t>Dahlgren MW, Jones SW, Cautivo KM, Dubinin A, Ortiz-Carpena JF, Farhat S et al. Adventitial Stromal Cells Define Group 2 Innate Lymphoid Cell Tissue Niches. Immunity 2019; 50(3):707-722.e6.</w:t>
          </w:r>
        </w:p>
        <w:bookmarkEnd w:id="122"/>
        <w:p w14:paraId="1A42F2F0" w14:textId="77777777" w:rsidR="00EE2C6E" w:rsidRDefault="00EE2C6E" w:rsidP="00EE2C6E">
          <w:pPr>
            <w:pStyle w:val="CitaviBibliographyEntry"/>
          </w:pPr>
          <w:r>
            <w:t xml:space="preserve">30. </w:t>
          </w:r>
          <w:bookmarkStart w:id="123" w:name="_CTVL0013e756df254b44a179be22c61e6f4501f"/>
          <w:r>
            <w:t>Elhanani O, Ben-Uri R, Keren L. Spatial profiling technologies illuminate the tumor microenvironment. Cancer Cell 2023; 41(3):404–20.</w:t>
          </w:r>
        </w:p>
        <w:bookmarkEnd w:id="123"/>
        <w:p w14:paraId="150C1715" w14:textId="77777777" w:rsidR="00EE2C6E" w:rsidRDefault="00EE2C6E" w:rsidP="00EE2C6E">
          <w:pPr>
            <w:pStyle w:val="CitaviBibliographyEntry"/>
          </w:pPr>
          <w:r>
            <w:t xml:space="preserve">31. </w:t>
          </w:r>
          <w:bookmarkStart w:id="124" w:name="_CTVL0019f7215eceb8e45909d67d6cc216fa88a"/>
          <w:r>
            <w:t>Walsh LA, Quail DF. Decoding the tumor microenvironment with spatial technologies. Nat Immunol 2023; 24(12):1982–93.</w:t>
          </w:r>
        </w:p>
        <w:bookmarkEnd w:id="124"/>
        <w:p w14:paraId="1286405E" w14:textId="77777777" w:rsidR="00EE2C6E" w:rsidRDefault="00EE2C6E" w:rsidP="00EE2C6E">
          <w:pPr>
            <w:pStyle w:val="CitaviBibliographyEntry"/>
          </w:pPr>
          <w:r>
            <w:t xml:space="preserve">32. </w:t>
          </w:r>
          <w:bookmarkStart w:id="125" w:name="_CTVL00117a05eb357d54368afdca02b83dd0e11"/>
          <w:r>
            <w:t>Jin Y, Zuo Y, Li G, Liu W, Pan Y, Fan T et al. Advances in spatial transcriptomics and its applications in cancer research. Mol Cancer 2024; 23(1):129.</w:t>
          </w:r>
        </w:p>
        <w:bookmarkEnd w:id="125"/>
        <w:p w14:paraId="3E8BC40A" w14:textId="77777777" w:rsidR="00EE2C6E" w:rsidRDefault="00EE2C6E" w:rsidP="00EE2C6E">
          <w:pPr>
            <w:pStyle w:val="CitaviBibliographyEntry"/>
          </w:pPr>
          <w:r>
            <w:lastRenderedPageBreak/>
            <w:t xml:space="preserve">33. </w:t>
          </w:r>
          <w:bookmarkStart w:id="126" w:name="_CTVL001373676612cec4414be6c68f9ba615d89"/>
          <w:r>
            <w:t>Divakar P, Reeves J, Gong J, Kolling FW, Jack Hoopes P, Wegst UGK. High-plex expression profiling reveals that implants drive spatiotemporal protein production and innate immune activation for tissue repair. Acta Biomater 2022; 138:342–50.</w:t>
          </w:r>
        </w:p>
        <w:bookmarkEnd w:id="126"/>
        <w:p w14:paraId="410FFDFA" w14:textId="77777777" w:rsidR="00EE2C6E" w:rsidRDefault="00EE2C6E" w:rsidP="00EE2C6E">
          <w:pPr>
            <w:pStyle w:val="CitaviBibliographyEntry"/>
          </w:pPr>
          <w:r>
            <w:t xml:space="preserve">34. </w:t>
          </w:r>
          <w:bookmarkStart w:id="127" w:name="_CTVL0013561a831cf0d498192a278fd519abf69"/>
          <w:r>
            <w:t>Franzén Boger M, Kaldhusdal V, Pascual-Reguant A, Kroh S, Uecker R, Burgener AD et al. Spatial transcriptomics and in situ immune cell profiling of the host ectocervical landscape of HIV infected Kenyan sex working women. Front Immunol 2024; 15:1483346.</w:t>
          </w:r>
        </w:p>
        <w:bookmarkEnd w:id="127"/>
        <w:p w14:paraId="4614C764" w14:textId="77777777" w:rsidR="00EE2C6E" w:rsidRDefault="00EE2C6E" w:rsidP="00EE2C6E">
          <w:pPr>
            <w:pStyle w:val="CitaviBibliographyEntry"/>
          </w:pPr>
          <w:r>
            <w:t xml:space="preserve">35. </w:t>
          </w:r>
          <w:bookmarkStart w:id="128" w:name="_CTVL0014403b3a6f9be4267992bd2f6560177fc"/>
          <w:r>
            <w:t>Mothes R, Pascual-Reguant A, Koehler R, Liebeskind J, Liebheit A, Bauherr S et al. Distinct tissue niches direct lung immunopathology via CCL18 and CCL21 in severe COVID-19. Nat Commun 2023; 14(1):791.</w:t>
          </w:r>
        </w:p>
        <w:bookmarkEnd w:id="128"/>
        <w:p w14:paraId="5CEBE15D" w14:textId="77777777" w:rsidR="00EE2C6E" w:rsidRPr="003455CA" w:rsidRDefault="00EE2C6E" w:rsidP="00EE2C6E">
          <w:pPr>
            <w:pStyle w:val="CitaviBibliographyEntry"/>
            <w:rPr>
              <w:lang w:val="de-DE"/>
              <w:rPrChange w:id="129" w:author="Artür Manukyan" w:date="2025-07-11T20:37:00Z" w16du:dateUtc="2025-07-11T18:37:00Z">
                <w:rPr/>
              </w:rPrChange>
            </w:rPr>
          </w:pPr>
          <w:r>
            <w:t xml:space="preserve">36. </w:t>
          </w:r>
          <w:bookmarkStart w:id="130" w:name="_CTVL001401332f805854776b248facfa8cf6395"/>
          <w:r>
            <w:t xml:space="preserve">Lee CYC, McCaffrey J, McGovern D, Clatworthy MR. Profiling immune cell tissue niches in the spatial -omics era. </w:t>
          </w:r>
          <w:r w:rsidRPr="003455CA">
            <w:rPr>
              <w:lang w:val="de-DE"/>
              <w:rPrChange w:id="131" w:author="Artür Manukyan" w:date="2025-07-11T20:37:00Z" w16du:dateUtc="2025-07-11T18:37:00Z">
                <w:rPr/>
              </w:rPrChange>
            </w:rPr>
            <w:t>J Allergy Clin Immunol 2025; 155(3):663–77.</w:t>
          </w:r>
        </w:p>
        <w:bookmarkEnd w:id="130"/>
        <w:p w14:paraId="7F06276A" w14:textId="77777777" w:rsidR="00EE2C6E" w:rsidRDefault="00EE2C6E" w:rsidP="00EE2C6E">
          <w:pPr>
            <w:pStyle w:val="CitaviBibliographyEntry"/>
          </w:pPr>
          <w:r w:rsidRPr="003455CA">
            <w:rPr>
              <w:lang w:val="de-DE"/>
              <w:rPrChange w:id="132" w:author="Artür Manukyan" w:date="2025-07-11T20:37:00Z" w16du:dateUtc="2025-07-11T18:37:00Z">
                <w:rPr/>
              </w:rPrChange>
            </w:rPr>
            <w:t xml:space="preserve">37. </w:t>
          </w:r>
          <w:bookmarkStart w:id="133" w:name="_CTVL00120ff113ffccd4bf29057d5272db0a1ae"/>
          <w:r w:rsidRPr="003455CA">
            <w:rPr>
              <w:lang w:val="de-DE"/>
              <w:rPrChange w:id="134" w:author="Artür Manukyan" w:date="2025-07-11T20:37:00Z" w16du:dateUtc="2025-07-11T18:37:00Z">
                <w:rPr/>
              </w:rPrChange>
            </w:rPr>
            <w:t xml:space="preserve">Liu Q, Lee JH, Kang HM, Kim CH. </w:t>
          </w:r>
          <w:r>
            <w:t>Identification of the niche and mobilization mechanism for tissue-protective multipotential bone marrow ILC progenitors. Sci Adv 2022; 8(47):eabq1551.</w:t>
          </w:r>
        </w:p>
        <w:bookmarkEnd w:id="133"/>
        <w:p w14:paraId="7E909FD1" w14:textId="77777777" w:rsidR="00EE2C6E" w:rsidRDefault="00EE2C6E" w:rsidP="00EE2C6E">
          <w:pPr>
            <w:pStyle w:val="CitaviBibliographyEntry"/>
          </w:pPr>
          <w:r>
            <w:t xml:space="preserve">38. </w:t>
          </w:r>
          <w:bookmarkStart w:id="135" w:name="_CTVL0012221d36490bd4c589fa5daf1166e8129"/>
          <w:r>
            <w:t>Kolupaev O, Bruce DW, Laurie SJ, Bommiasamy H, Serody JS. Cytotoxic Therapy Impairs the Stromal Niche Supporting ILC Development in the Bone Marrow. Blood 2022; 140(Supplement 1):10231–2.</w:t>
          </w:r>
        </w:p>
        <w:bookmarkEnd w:id="135"/>
        <w:p w14:paraId="62A4A9EC" w14:textId="77777777" w:rsidR="00EE2C6E" w:rsidRDefault="00EE2C6E" w:rsidP="00EE2C6E">
          <w:pPr>
            <w:pStyle w:val="CitaviBibliographyEntry"/>
          </w:pPr>
          <w:r>
            <w:t xml:space="preserve">39. </w:t>
          </w:r>
          <w:bookmarkStart w:id="136" w:name="_CTVL00190f72a318ba6414a975969711933e5cd"/>
          <w:r>
            <w:t>Cheng H-W, Mörbe U, Lütge M, Engetschwiler C, Onder L, Novkovic M et al. Intestinal fibroblastic reticular cell niches control innate lymphoid cell homeostasis and function. Nat Commun 2022; 13(1):2027.</w:t>
          </w:r>
        </w:p>
        <w:bookmarkEnd w:id="136"/>
        <w:p w14:paraId="5E52BA4A" w14:textId="77777777" w:rsidR="00EE2C6E" w:rsidRDefault="00EE2C6E" w:rsidP="00EE2C6E">
          <w:pPr>
            <w:pStyle w:val="CitaviBibliographyEntry"/>
          </w:pPr>
          <w:r>
            <w:t xml:space="preserve">40. </w:t>
          </w:r>
          <w:bookmarkStart w:id="137" w:name="_CTVL00145d7ceb6be6e4e07bffa8763c3f85aff"/>
          <w:r>
            <w:t>Shirley S, Ichise H, Di Natale V, Jin J, Wu C, Zou R et al. A vasculature-resident innate lymphoid cell population in mouse lungs. Nat Commun 2025; 16(1):3718.</w:t>
          </w:r>
        </w:p>
        <w:bookmarkEnd w:id="137"/>
        <w:p w14:paraId="04A21DF3" w14:textId="77777777" w:rsidR="00EE2C6E" w:rsidRDefault="00EE2C6E" w:rsidP="00EE2C6E">
          <w:pPr>
            <w:pStyle w:val="CitaviBibliographyEntry"/>
          </w:pPr>
          <w:r>
            <w:t xml:space="preserve">41. </w:t>
          </w:r>
          <w:bookmarkStart w:id="138" w:name="_CTVL001981af01fb45945d895f67cb29e787bca"/>
          <w:r>
            <w:t>Oherle K, Acker E, Bonfield M, Wang T, Gray J, Lang I et al. Insulin-like Growth Factor 1 Supports a Pulmonary Niche that Promotes Type 3 Innate Lymphoid Cell Development in Newborn Lungs. Immunity 2020; 52(2):275-294.e9.</w:t>
          </w:r>
        </w:p>
        <w:bookmarkEnd w:id="138"/>
        <w:p w14:paraId="76C7223B" w14:textId="77777777" w:rsidR="00EE2C6E" w:rsidRDefault="00EE2C6E" w:rsidP="00EE2C6E">
          <w:pPr>
            <w:pStyle w:val="CitaviBibliographyEntry"/>
          </w:pPr>
          <w:r>
            <w:t xml:space="preserve">42. </w:t>
          </w:r>
          <w:bookmarkStart w:id="139" w:name="_CTVL0013a33cd70feca4dc2928708c40e5ffe08"/>
          <w:r>
            <w:t>Hauser AE. Spatial analyses: Focusing on immune-stromal interactions to understand immunity in the tissue context. Semin Arthritis Rheum 2024; 64S:152319.</w:t>
          </w:r>
        </w:p>
        <w:bookmarkEnd w:id="139"/>
        <w:p w14:paraId="18824050" w14:textId="77777777" w:rsidR="00EE2C6E" w:rsidRDefault="00EE2C6E" w:rsidP="00EE2C6E">
          <w:pPr>
            <w:pStyle w:val="CitaviBibliographyEntry"/>
          </w:pPr>
          <w:r>
            <w:t xml:space="preserve">43. </w:t>
          </w:r>
          <w:bookmarkStart w:id="140" w:name="_CTVL001130713829638401a9055a0228a72d389"/>
          <w:r>
            <w:t>Neill DR, Wong SH, Bellosi A, Flynn RJ, Daly M, Langford TKA et al. Nuocytes represent a new innate effector leukocyte that mediates type-2 immunity. Nature 2010; 464(7293):1367–70.</w:t>
          </w:r>
        </w:p>
        <w:bookmarkEnd w:id="140"/>
        <w:p w14:paraId="3F4A1C53" w14:textId="77777777" w:rsidR="00EE2C6E" w:rsidRDefault="00EE2C6E" w:rsidP="00EE2C6E">
          <w:pPr>
            <w:pStyle w:val="CitaviBibliographyEntry"/>
          </w:pPr>
          <w:r>
            <w:t xml:space="preserve">44. </w:t>
          </w:r>
          <w:bookmarkStart w:id="141" w:name="_CTVL00129b5e531654f47c2b8c0f15d5af794d9"/>
          <w:r>
            <w:t>Ngo Thi Phuong N, Palmieri V, Adamczyk A, Klopfleisch R, Langhorst J, Hansen W et al. IL-33 Drives Expansion of Type 2 Innate Lymphoid Cells and Regulatory T Cells and Protects Mice From Severe, Acute Colitis. Front Immunol 2021; 12:669787.</w:t>
          </w:r>
        </w:p>
        <w:bookmarkEnd w:id="141"/>
        <w:p w14:paraId="0A981ACC" w14:textId="77777777" w:rsidR="00EE2C6E" w:rsidRDefault="00EE2C6E" w:rsidP="00EE2C6E">
          <w:pPr>
            <w:pStyle w:val="CitaviBibliographyEntry"/>
          </w:pPr>
          <w:r>
            <w:t xml:space="preserve">45. </w:t>
          </w:r>
          <w:bookmarkStart w:id="142" w:name="_CTVL001e450f5104380441cb535908e65e5f29e"/>
          <w:r>
            <w:t>Huang Y, Mao K, Chen X, Sun M-A, Kawabe T, Li W et al. S1P-dependent interorgan trafficking of group 2 innate lymphoid cells supports host defense. Science 2018; 359(6371):114–9.</w:t>
          </w:r>
        </w:p>
        <w:bookmarkEnd w:id="142"/>
        <w:p w14:paraId="6E98FE62" w14:textId="77777777" w:rsidR="00EE2C6E" w:rsidRDefault="00EE2C6E" w:rsidP="00EE2C6E">
          <w:pPr>
            <w:pStyle w:val="CitaviBibliographyEntry"/>
          </w:pPr>
          <w:r>
            <w:t xml:space="preserve">46. </w:t>
          </w:r>
          <w:bookmarkStart w:id="143" w:name="_CTVL001b95908a860bf43c9bd3ee7a4a34f6c96"/>
          <w:r>
            <w:t>Monticelli LA, Sonnenberg GF, Abt MC, Alenghat T, Ziegler CGK, Doering TA et al. Innate lymphoid cells promote lung-tissue homeostasis after infection with influenza virus. Nat Immunol 2011; 12(11):1045–54.</w:t>
          </w:r>
        </w:p>
        <w:bookmarkEnd w:id="143"/>
        <w:p w14:paraId="5A4D14F5" w14:textId="77777777" w:rsidR="00EE2C6E" w:rsidRDefault="00EE2C6E" w:rsidP="00EE2C6E">
          <w:pPr>
            <w:pStyle w:val="CitaviBibliographyEntry"/>
          </w:pPr>
          <w:r>
            <w:lastRenderedPageBreak/>
            <w:t xml:space="preserve">47. </w:t>
          </w:r>
          <w:bookmarkStart w:id="144" w:name="_CTVL001c8b1df8e032b435ca32a7c6ad5d1d6d1"/>
          <w:r>
            <w:t>Bartemes KR, Iijima K, Kobayashi T, Kephart GM, McKenzie AN, Kita H. IL-33-responsive lineage- CD25+ CD44(hi) lymphoid cells mediate innate type 2 immunity and allergic inflammation in the lungs. J Immunol 2012; 188(3):1503–13.</w:t>
          </w:r>
        </w:p>
        <w:bookmarkEnd w:id="144"/>
        <w:p w14:paraId="277D14C4" w14:textId="77777777" w:rsidR="00EE2C6E" w:rsidRDefault="00EE2C6E" w:rsidP="00EE2C6E">
          <w:pPr>
            <w:pStyle w:val="CitaviBibliographyEntry"/>
          </w:pPr>
          <w:r>
            <w:t xml:space="preserve">48. </w:t>
          </w:r>
          <w:bookmarkStart w:id="145" w:name="_CTVL001ffcaa139b24e484f975ce7e24cb91e4f"/>
          <w:r>
            <w:t>Sadeghalvad M, Khijakadze D, Orangi M, Takei F. Flow cytometric analysis of innate lymphoid cells: challenges and solutions. Front Immunol 2023; 14:1198310.</w:t>
          </w:r>
        </w:p>
        <w:bookmarkEnd w:id="145"/>
        <w:p w14:paraId="00AEED00" w14:textId="77777777" w:rsidR="00EE2C6E" w:rsidRDefault="00EE2C6E" w:rsidP="00EE2C6E">
          <w:pPr>
            <w:pStyle w:val="CitaviBibliographyEntry"/>
          </w:pPr>
          <w:r>
            <w:t xml:space="preserve">49. </w:t>
          </w:r>
          <w:bookmarkStart w:id="146" w:name="_CTVL001c733eb3f4c4244799a3060e518b9da87"/>
          <w:r>
            <w:t>Yagi R, Zhong C, Northrup DL, Yu F, Bouladoux N, Spencer S et al. The transcription factor GATA3 is critical for the development of all IL-7Rα-expressing innate lymphoid cells. Immunity 2014; 40(3):378–88.</w:t>
          </w:r>
        </w:p>
        <w:bookmarkEnd w:id="146"/>
        <w:p w14:paraId="7E18C8F9" w14:textId="77777777" w:rsidR="00EE2C6E" w:rsidRDefault="00EE2C6E" w:rsidP="00EE2C6E">
          <w:pPr>
            <w:pStyle w:val="CitaviBibliographyEntry"/>
          </w:pPr>
          <w:r>
            <w:t xml:space="preserve">50. </w:t>
          </w:r>
          <w:bookmarkStart w:id="147" w:name="_CTVL0012ba8af60185249c786ea70528aa358f1"/>
          <w:r>
            <w:t>Furuya H, Toda Y, Iwata A, Kanai M, Kato K, Kumagai T et al. Stage-specific GATA3 induction promotes ILC2 development after lineage commitment. Nat Commun 2024; 15(1):5610.</w:t>
          </w:r>
        </w:p>
        <w:bookmarkEnd w:id="147"/>
        <w:p w14:paraId="4036D4C3" w14:textId="77777777" w:rsidR="00EE2C6E" w:rsidRDefault="00EE2C6E" w:rsidP="00EE2C6E">
          <w:pPr>
            <w:pStyle w:val="CitaviBibliographyEntry"/>
          </w:pPr>
          <w:r>
            <w:t xml:space="preserve">51. </w:t>
          </w:r>
          <w:bookmarkStart w:id="148" w:name="_CTVL001c241786a926f4357adbd247b15bfc4eb"/>
          <w:r>
            <w:t>Paclik D, Stehle C, Lahmann A, Hutloff A, Romagnani C. ICOS regulates the pool of group 2 innate lymphoid cells under homeostatic and inflammatory conditions in mice. Eur J Immunol 2015; 45(10):2766–72.</w:t>
          </w:r>
        </w:p>
        <w:bookmarkEnd w:id="148"/>
        <w:p w14:paraId="0C0EEA57" w14:textId="77777777" w:rsidR="00EE2C6E" w:rsidRDefault="00EE2C6E" w:rsidP="00EE2C6E">
          <w:pPr>
            <w:pStyle w:val="CitaviBibliographyEntry"/>
          </w:pPr>
          <w:r>
            <w:t xml:space="preserve">52. </w:t>
          </w:r>
          <w:bookmarkStart w:id="149" w:name="_CTVL001603d11fc189c4c298908250315a23688"/>
          <w:r>
            <w:t>Hrusch CL, Manns ST, Bryazka D, Casaos J, Bonham CA, Jaffery MR et al. ICOS protects against mortality from acute lung injury through activation of IL-5+ ILC2s. Mucosal Immunol 2018; 11(1):61–70.</w:t>
          </w:r>
        </w:p>
        <w:bookmarkEnd w:id="149"/>
        <w:p w14:paraId="39279EFD" w14:textId="77777777" w:rsidR="00EE2C6E" w:rsidRDefault="00EE2C6E" w:rsidP="00EE2C6E">
          <w:pPr>
            <w:pStyle w:val="CitaviBibliographyEntry"/>
          </w:pPr>
          <w:r>
            <w:t xml:space="preserve">53. </w:t>
          </w:r>
          <w:bookmarkStart w:id="150" w:name="_CTVL00106ed71496dd44ddfba62bfe6fdcf8bd6"/>
          <w:r>
            <w:t>Zaynagetdinov R, Sherrill TP, Kendall PL, Segal BH, Weller KP, Tighe RM et al. Identification of myeloid cell subsets in murine lungs using flow cytometry. Am J Respir Cell Mol Biol 2013; 49(2):180–9.</w:t>
          </w:r>
        </w:p>
        <w:bookmarkEnd w:id="150"/>
        <w:p w14:paraId="6465CA06" w14:textId="77777777" w:rsidR="00EE2C6E" w:rsidRDefault="00EE2C6E" w:rsidP="00EE2C6E">
          <w:pPr>
            <w:pStyle w:val="CitaviBibliographyEntry"/>
          </w:pPr>
          <w:r>
            <w:t xml:space="preserve">54. </w:t>
          </w:r>
          <w:bookmarkStart w:id="151" w:name="_CTVL00137dcee97eb474d2e8c70926f13843936"/>
          <w:r>
            <w:t>Entwistle LJ, Gregory LG, Oliver RA, Branchett WJ, Puttur F, Lloyd CM. Pulmonary Group 2 Innate Lymphoid Cell Phenotype Is Context Specific: Determining the Effect of Strain, Location, and Stimuli. Front Immunol 2019; 10:3114.</w:t>
          </w:r>
        </w:p>
        <w:bookmarkEnd w:id="151"/>
        <w:p w14:paraId="2418251A" w14:textId="77777777" w:rsidR="00EE2C6E" w:rsidRDefault="00EE2C6E" w:rsidP="00EE2C6E">
          <w:pPr>
            <w:pStyle w:val="CitaviBibliographyEntry"/>
          </w:pPr>
          <w:r>
            <w:t xml:space="preserve">55. </w:t>
          </w:r>
          <w:bookmarkStart w:id="152" w:name="_CTVL001120f5e2ddc2f4ab08071b4098b58ebc0"/>
          <w:r>
            <w:t>Otaki N, Motomura Y, Terooatea T, Thomas Kelly S, Mochizuki M, Takeno N et al. Activation of ILC2s through constitutive IFNγ signaling reduction leads to spontaneous pulmonary fibrosis. Nat Commun 2023; 14(1):8120.</w:t>
          </w:r>
        </w:p>
        <w:bookmarkEnd w:id="152"/>
        <w:p w14:paraId="659BB37E" w14:textId="77777777" w:rsidR="00EE2C6E" w:rsidRDefault="00EE2C6E" w:rsidP="00EE2C6E">
          <w:pPr>
            <w:pStyle w:val="CitaviBibliographyEntry"/>
          </w:pPr>
          <w:r>
            <w:t xml:space="preserve">56. </w:t>
          </w:r>
          <w:bookmarkStart w:id="153" w:name="_CTVL00181ca44fe00ed40d6be5760d30a65eacf"/>
          <w:r>
            <w:t>Lei A, He Y, Yang Q, Li X, Li R. Role of myeloid cells in the regulation of group 2 innate lymphoid cell-mediated allergic inflammation. Immunology 2020; 161(1):18–24.</w:t>
          </w:r>
        </w:p>
        <w:bookmarkEnd w:id="153"/>
        <w:p w14:paraId="23ED60D2" w14:textId="77777777" w:rsidR="00EE2C6E" w:rsidRDefault="00EE2C6E" w:rsidP="00EE2C6E">
          <w:pPr>
            <w:pStyle w:val="CitaviBibliographyEntry"/>
          </w:pPr>
          <w:r>
            <w:t xml:space="preserve">57. </w:t>
          </w:r>
          <w:bookmarkStart w:id="154" w:name="_CTVL001f774c13aea9e4b3687bdf7f366e51dc1"/>
          <w:r>
            <w:t>Wu K, Wang X, Keeler SP, Gerovac BJ, Agapov EV, Byers DE et al. Group 2 Innate Lymphoid Cells Must Partner with the Myeloid-Macrophage Lineage for Long-Term Postviral Lung Disease. J Immunol 2020; 205(4):1084–101.</w:t>
          </w:r>
        </w:p>
        <w:bookmarkEnd w:id="154"/>
        <w:p w14:paraId="6D6402A7" w14:textId="77777777" w:rsidR="00EE2C6E" w:rsidRDefault="00EE2C6E" w:rsidP="00EE2C6E">
          <w:pPr>
            <w:pStyle w:val="CitaviBibliographyEntry"/>
          </w:pPr>
          <w:r>
            <w:t xml:space="preserve">58. </w:t>
          </w:r>
          <w:bookmarkStart w:id="155" w:name="_CTVL00175f11aa9c7dd4c4cb28a8f093eb6486a"/>
          <w:r>
            <w:t>Gogoi M, Clark PA, Ferreira ACF, Rodriguez Rodriguez N, Heycock M, Ko M et al. ILC2-derived LIF licences progress from tissue to systemic immunity. Nature 2024; 632(8026):885–92.</w:t>
          </w:r>
        </w:p>
        <w:bookmarkEnd w:id="155"/>
        <w:p w14:paraId="071F9D58" w14:textId="77777777" w:rsidR="00EE2C6E" w:rsidRDefault="00EE2C6E" w:rsidP="00EE2C6E">
          <w:pPr>
            <w:pStyle w:val="CitaviBibliographyEntry"/>
          </w:pPr>
          <w:r>
            <w:t xml:space="preserve">59. </w:t>
          </w:r>
          <w:bookmarkStart w:id="156" w:name="_CTVL001951e9d742b814dad91b3e10d5d44a695"/>
          <w:r>
            <w:t>Takami D, Abe S, Shimba A, Asahi T, Cui G, Tani-Ichi S et al. Lung group 2 innate lymphoid cells differentially depend on local IL-7 for their distribution, activation, and maintenance in innate and adaptive immunity-mediated airway inflammation. Int Immunol 2023; 35(11):513–30.</w:t>
          </w:r>
        </w:p>
        <w:bookmarkEnd w:id="156"/>
        <w:p w14:paraId="7EA1CC83" w14:textId="77777777" w:rsidR="00EE2C6E" w:rsidRDefault="00EE2C6E" w:rsidP="00EE2C6E">
          <w:pPr>
            <w:pStyle w:val="CitaviBibliographyEntry"/>
          </w:pPr>
          <w:r>
            <w:t xml:space="preserve">60. </w:t>
          </w:r>
          <w:bookmarkStart w:id="157" w:name="_CTVL0018733ee6ee5584fdb9feeebf98d190c79"/>
          <w:r>
            <w:t>Hsu AT, Gottschalk TA, Tsantikos E, Hibbs ML. The Role of Innate Lymphoid Cells in Chronic Respiratory Diseases. Front Immunol 2021; 12:733324.</w:t>
          </w:r>
        </w:p>
        <w:bookmarkEnd w:id="157"/>
        <w:p w14:paraId="7F4512FB" w14:textId="77777777" w:rsidR="00EE2C6E" w:rsidRDefault="00EE2C6E" w:rsidP="00EE2C6E">
          <w:pPr>
            <w:pStyle w:val="CitaviBibliographyEntry"/>
          </w:pPr>
          <w:r>
            <w:lastRenderedPageBreak/>
            <w:t xml:space="preserve">61. </w:t>
          </w:r>
          <w:bookmarkStart w:id="158" w:name="_CTVL0017b99ca42de5d42399b4e59c14b48656f"/>
          <w:r>
            <w:t>Califano D, Furuya Y, Roberts S, Avram D, McKenzie ANJ, Metzger DW. IFN-γ increases susceptibility to influenza A infection through suppression of group II innate lymphoid cells. Mucosal Immunol 2018; 11(1):209–19.</w:t>
          </w:r>
        </w:p>
        <w:bookmarkEnd w:id="158"/>
        <w:p w14:paraId="10134B28" w14:textId="77777777" w:rsidR="00EE2C6E" w:rsidRDefault="00EE2C6E" w:rsidP="00EE2C6E">
          <w:pPr>
            <w:pStyle w:val="CitaviBibliographyEntry"/>
          </w:pPr>
          <w:r>
            <w:t xml:space="preserve">62. </w:t>
          </w:r>
          <w:bookmarkStart w:id="159" w:name="_CTVL001eb0a3f801cec46d0b1468b30adb207dd"/>
          <w:r>
            <w:t>Moro K, Kabata H, Tanabe M, Koga S, Takeno N, Mochizuki M et al. Interferon and IL-27 antagonize the function of group 2 innate lymphoid cells and type 2 innate immune responses. Nat Immunol 2016; 17(1):76–86.</w:t>
          </w:r>
        </w:p>
        <w:bookmarkEnd w:id="159"/>
        <w:p w14:paraId="223C6848" w14:textId="77777777" w:rsidR="00EE2C6E" w:rsidRDefault="00EE2C6E" w:rsidP="00EE2C6E">
          <w:pPr>
            <w:pStyle w:val="CitaviBibliographyEntry"/>
          </w:pPr>
          <w:r>
            <w:t xml:space="preserve">63. </w:t>
          </w:r>
          <w:bookmarkStart w:id="160" w:name="_CTVL001187f3be3a1c0459598c1d4ecd410071c"/>
          <w:r>
            <w:t>Molofsky AB, van Gool F, Liang H-E, van Dyken SJ, Nussbaum JC, Lee J et al. Interleukin-33 and Interferon-γ Counter-Regulate Group 2 Innate Lymphoid Cell Activation during Immune Perturbation. Immunity 2015; 43(1):161–74.</w:t>
          </w:r>
        </w:p>
        <w:bookmarkEnd w:id="160"/>
        <w:p w14:paraId="116645D0" w14:textId="77777777" w:rsidR="00EE2C6E" w:rsidRDefault="00EE2C6E" w:rsidP="00EE2C6E">
          <w:pPr>
            <w:pStyle w:val="CitaviBibliographyEntry"/>
          </w:pPr>
          <w:r>
            <w:t xml:space="preserve">64. </w:t>
          </w:r>
          <w:bookmarkStart w:id="161" w:name="_CTVL0012971d82dc08048168df8e224d09fd60b"/>
          <w:r>
            <w:t>Brügger MD, Basler K. The diverse nature of intestinal fibroblasts in development, homeostasis, and disease. Trends Cell Biol 2023; 33(10):834–49.</w:t>
          </w:r>
        </w:p>
        <w:bookmarkEnd w:id="161"/>
        <w:p w14:paraId="391EFFFC" w14:textId="77777777" w:rsidR="00EE2C6E" w:rsidRDefault="00EE2C6E" w:rsidP="00EE2C6E">
          <w:pPr>
            <w:pStyle w:val="CitaviBibliographyEntry"/>
          </w:pPr>
          <w:r>
            <w:t xml:space="preserve">65. </w:t>
          </w:r>
          <w:bookmarkStart w:id="162" w:name="_CTVL0013b9b70768d434617a2d57988ed6da09e"/>
          <w:r>
            <w:t>Gauthier V, Kyriazi M, Nefla M, Pucino V, Raza K, Buckley CD et al. Fibroblast heterogeneity: Keystone of tissue homeostasis and pathology in inflammation and ageing. Front Immunol 2023; 14:1137659.</w:t>
          </w:r>
        </w:p>
        <w:bookmarkEnd w:id="162"/>
        <w:p w14:paraId="24A9724D" w14:textId="77777777" w:rsidR="00EE2C6E" w:rsidRDefault="00EE2C6E" w:rsidP="00EE2C6E">
          <w:pPr>
            <w:pStyle w:val="CitaviBibliographyEntry"/>
          </w:pPr>
          <w:r>
            <w:t xml:space="preserve">66. </w:t>
          </w:r>
          <w:bookmarkStart w:id="163" w:name="_CTVL0011c0a9f87617f4ff4a6d94e0a2660eebb"/>
          <w:r>
            <w:t>Luci C, Reynders A, Ivanov II, Cognet C, Chiche L, Chasson L et al. Influence of the transcription factor RORgammat on the development of NKp46+ cell populations in gut and skin. Nat Immunol 2009; 10(1):75–82.</w:t>
          </w:r>
        </w:p>
        <w:bookmarkEnd w:id="163"/>
        <w:p w14:paraId="31565E2D" w14:textId="77777777" w:rsidR="00EE2C6E" w:rsidRDefault="00EE2C6E" w:rsidP="00EE2C6E">
          <w:pPr>
            <w:pStyle w:val="CitaviBibliographyEntry"/>
          </w:pPr>
          <w:r>
            <w:t xml:space="preserve">67. </w:t>
          </w:r>
          <w:bookmarkStart w:id="164" w:name="_CTVL001ce0a3e5c95cb471ca34959fb24205818"/>
          <w:r>
            <w:t>Robinette ML, Fuchs A, Cortez VS, Lee JS, Wang Y, Durum SK et al. Transcriptional programs define molecular characteristics of innate lymphoid cell classes and subsets. Nat Immunol 2015; 16(3):306–17.</w:t>
          </w:r>
        </w:p>
        <w:bookmarkEnd w:id="164"/>
        <w:p w14:paraId="7A3E3C55" w14:textId="77777777" w:rsidR="00EE2C6E" w:rsidRDefault="00EE2C6E" w:rsidP="00EE2C6E">
          <w:pPr>
            <w:pStyle w:val="CitaviBibliographyEntry"/>
          </w:pPr>
          <w:r>
            <w:t xml:space="preserve">68. </w:t>
          </w:r>
          <w:bookmarkStart w:id="165" w:name="_CTVL001493ae909232f4b93bdff78d2216b34cf"/>
          <w:r>
            <w:t>Meininger I, Carrasco A, Rao A, Soini T, Kokkinou E, Mjösberg J. Tissue-Specific Features of Innate Lymphoid Cells. Trends Immunol 2020; 41(10):902–17.</w:t>
          </w:r>
        </w:p>
        <w:bookmarkEnd w:id="165"/>
        <w:p w14:paraId="6298A0B1" w14:textId="77777777" w:rsidR="00EE2C6E" w:rsidRPr="003455CA" w:rsidRDefault="00EE2C6E" w:rsidP="00EE2C6E">
          <w:pPr>
            <w:pStyle w:val="CitaviBibliographyEntry"/>
            <w:rPr>
              <w:lang w:val="de-DE"/>
              <w:rPrChange w:id="166" w:author="Artür Manukyan" w:date="2025-07-11T20:37:00Z" w16du:dateUtc="2025-07-11T18:37:00Z">
                <w:rPr/>
              </w:rPrChange>
            </w:rPr>
          </w:pPr>
          <w:r>
            <w:t xml:space="preserve">69. </w:t>
          </w:r>
          <w:bookmarkStart w:id="167" w:name="_CTVL00166984e8355c34d0f9f2455e3f81d6076"/>
          <w:r>
            <w:t xml:space="preserve">Diefenbach A, Colonna M, Koyasu S. Development, differentiation, and diversity of innate lymphoid cells. </w:t>
          </w:r>
          <w:r w:rsidRPr="003455CA">
            <w:rPr>
              <w:lang w:val="de-DE"/>
              <w:rPrChange w:id="168" w:author="Artür Manukyan" w:date="2025-07-11T20:37:00Z" w16du:dateUtc="2025-07-11T18:37:00Z">
                <w:rPr/>
              </w:rPrChange>
            </w:rPr>
            <w:t>Immunity 2014; 41(3):354–65.</w:t>
          </w:r>
        </w:p>
        <w:bookmarkEnd w:id="167"/>
        <w:p w14:paraId="70A3E59A" w14:textId="77777777" w:rsidR="00EE2C6E" w:rsidRDefault="00EE2C6E" w:rsidP="00EE2C6E">
          <w:pPr>
            <w:pStyle w:val="CitaviBibliographyEntry"/>
          </w:pPr>
          <w:r w:rsidRPr="003455CA">
            <w:rPr>
              <w:lang w:val="de-DE"/>
              <w:rPrChange w:id="169" w:author="Artür Manukyan" w:date="2025-07-11T20:37:00Z" w16du:dateUtc="2025-07-11T18:37:00Z">
                <w:rPr/>
              </w:rPrChange>
            </w:rPr>
            <w:t xml:space="preserve">70. </w:t>
          </w:r>
          <w:bookmarkStart w:id="170" w:name="_CTVL001296427cb1ab34d8abee26d11ca245082"/>
          <w:r w:rsidRPr="003455CA">
            <w:rPr>
              <w:lang w:val="de-DE"/>
              <w:rPrChange w:id="171" w:author="Artür Manukyan" w:date="2025-07-11T20:37:00Z" w16du:dateUtc="2025-07-11T18:37:00Z">
                <w:rPr/>
              </w:rPrChange>
            </w:rPr>
            <w:t xml:space="preserve">Bernink JH, Krabbendam L, Germar K, Jong E de, Gronke K, Kofoed-Nielsen M et al. </w:t>
          </w:r>
          <w:r>
            <w:t>Interleukin-12 and -23 Control Plasticity of CD127(+) Group 1 and Group 3 Innate Lymphoid Cells in the Intestinal Lamina Propria. Immunity 2015; 43(1):146–60.</w:t>
          </w:r>
        </w:p>
        <w:bookmarkEnd w:id="170"/>
        <w:p w14:paraId="7BB4B2DB" w14:textId="77777777" w:rsidR="00EE2C6E" w:rsidRDefault="00EE2C6E" w:rsidP="00EE2C6E">
          <w:pPr>
            <w:pStyle w:val="CitaviBibliographyEntry"/>
          </w:pPr>
          <w:r>
            <w:t xml:space="preserve">71. </w:t>
          </w:r>
          <w:bookmarkStart w:id="172" w:name="_CTVL0019f92ce875bb342d68f5454ce02fe6c70"/>
          <w:r>
            <w:t>Klose CSN, Kiss EA, Schwierzeck V, Ebert K, Hoyler T, d'Hargues Y et al. A T-bet gradient controls the fate and function of CCR6-RORγt+ innate lymphoid cells. Nature 2013; 494(7436):261–5.</w:t>
          </w:r>
        </w:p>
        <w:bookmarkEnd w:id="172"/>
        <w:p w14:paraId="4EFF8041" w14:textId="77777777" w:rsidR="00EE2C6E" w:rsidRDefault="00EE2C6E" w:rsidP="00EE2C6E">
          <w:pPr>
            <w:pStyle w:val="CitaviBibliographyEntry"/>
          </w:pPr>
          <w:r>
            <w:t xml:space="preserve">72. </w:t>
          </w:r>
          <w:bookmarkStart w:id="173" w:name="_CTVL0013ee988b324974c878c1b17fa420cf19b"/>
          <w:r>
            <w:t>Montgomery RK, Breault DT. Small intestinal stem cell markers. J Anat 2008; 213(1):52–8.</w:t>
          </w:r>
        </w:p>
        <w:bookmarkEnd w:id="173"/>
        <w:p w14:paraId="3BD6BB22" w14:textId="77777777" w:rsidR="00EE2C6E" w:rsidRDefault="00EE2C6E" w:rsidP="00EE2C6E">
          <w:pPr>
            <w:pStyle w:val="CitaviBibliographyEntry"/>
          </w:pPr>
          <w:r>
            <w:t xml:space="preserve">73. </w:t>
          </w:r>
          <w:bookmarkStart w:id="174" w:name="_CTVL00123f1702b115945c28a0279e6d017cc78"/>
          <w:r>
            <w:t>Jowett GM, Norman MDA, Yu TTL, Rosell Arévalo P, Hoogland D, Lust ST et al. ILC1 drive intestinal epithelial and matrix remodelling. Nat Mater 2021; 20(2):250–9.</w:t>
          </w:r>
        </w:p>
        <w:bookmarkEnd w:id="174"/>
        <w:p w14:paraId="2BA6A566" w14:textId="77777777" w:rsidR="00EE2C6E" w:rsidRDefault="00EE2C6E" w:rsidP="00EE2C6E">
          <w:pPr>
            <w:pStyle w:val="CitaviBibliographyEntry"/>
          </w:pPr>
          <w:r>
            <w:t xml:space="preserve">74. </w:t>
          </w:r>
          <w:bookmarkStart w:id="175" w:name="_CTVL001b04d567a82a24137a2eec546f3c21d91"/>
          <w:r>
            <w:t>Aparicio-Domingo P, Romera-Hernandez M, Karrich JJ, Cornelissen F, Papazian N, Lindenbergh-Kortleve DJ et al. Type 3 innate lymphoid cells maintain intestinal epithelial stem cells after tissue damage. J Exp Med 2015; 212(11):1783–91.</w:t>
          </w:r>
        </w:p>
        <w:bookmarkEnd w:id="175"/>
        <w:p w14:paraId="3BF3BB49" w14:textId="77777777" w:rsidR="00EE2C6E" w:rsidRDefault="00EE2C6E" w:rsidP="00EE2C6E">
          <w:pPr>
            <w:pStyle w:val="CitaviBibliographyEntry"/>
          </w:pPr>
          <w:r>
            <w:t xml:space="preserve">75. </w:t>
          </w:r>
          <w:bookmarkStart w:id="176" w:name="_CTVL00155cc320e48d04018898c1fe174344567"/>
          <w:r>
            <w:t>Gronke K, Hernández PP, Zimmermann J, Klose CSN, Kofoed-Branzk M, Guendel F et al. Interleukin-22 protects intestinal stem cells against genotoxic stress. Nature 2019; 566(7743):249–53.</w:t>
          </w:r>
        </w:p>
        <w:bookmarkEnd w:id="176"/>
        <w:p w14:paraId="67975BEB" w14:textId="77777777" w:rsidR="00EE2C6E" w:rsidRDefault="00EE2C6E" w:rsidP="00EE2C6E">
          <w:pPr>
            <w:pStyle w:val="CitaviBibliographyEntry"/>
          </w:pPr>
          <w:r>
            <w:lastRenderedPageBreak/>
            <w:t xml:space="preserve">76. </w:t>
          </w:r>
          <w:bookmarkStart w:id="177" w:name="_CTVL001e89f9634079c4f48bb902ae0d881b846"/>
          <w:r>
            <w:t>Merritt CR, Ong GT, Church SE, Barker K, Danaher P, Geiss G et al. Multiplex digital spatial profiling of proteins and RNA in fixed tissue. Nat Biotechnol 2020; 38(5):586–99.</w:t>
          </w:r>
        </w:p>
        <w:bookmarkEnd w:id="177"/>
        <w:p w14:paraId="1B8F0E36" w14:textId="77777777" w:rsidR="00EE2C6E" w:rsidRPr="003455CA" w:rsidRDefault="00EE2C6E" w:rsidP="00EE2C6E">
          <w:pPr>
            <w:pStyle w:val="CitaviBibliographyEntry"/>
            <w:rPr>
              <w:lang w:val="de-DE"/>
              <w:rPrChange w:id="178" w:author="Artür Manukyan" w:date="2025-07-11T20:37:00Z" w16du:dateUtc="2025-07-11T18:37:00Z">
                <w:rPr/>
              </w:rPrChange>
            </w:rPr>
          </w:pPr>
          <w:r>
            <w:t xml:space="preserve">77. </w:t>
          </w:r>
          <w:bookmarkStart w:id="179" w:name="_CTVL0010295631b06354460be62c23c505fafd6"/>
          <w:r>
            <w:t xml:space="preserve">Pascual-Reguant A, Kroh S, Hauser AE. Tissue niches and immunopathology through the lens of spatial tissue profiling techniques. </w:t>
          </w:r>
          <w:r w:rsidRPr="003455CA">
            <w:rPr>
              <w:lang w:val="de-DE"/>
              <w:rPrChange w:id="180" w:author="Artür Manukyan" w:date="2025-07-11T20:37:00Z" w16du:dateUtc="2025-07-11T18:37:00Z">
                <w:rPr/>
              </w:rPrChange>
            </w:rPr>
            <w:t>Eur J Immunol 2024; 54(2):e2350484.</w:t>
          </w:r>
        </w:p>
        <w:bookmarkEnd w:id="179"/>
        <w:p w14:paraId="4DA29454" w14:textId="77777777" w:rsidR="00EE2C6E" w:rsidRDefault="00EE2C6E" w:rsidP="00EE2C6E">
          <w:pPr>
            <w:pStyle w:val="CitaviBibliographyEntry"/>
          </w:pPr>
          <w:r w:rsidRPr="003455CA">
            <w:rPr>
              <w:lang w:val="de-DE"/>
              <w:rPrChange w:id="181" w:author="Artür Manukyan" w:date="2025-07-11T20:37:00Z" w16du:dateUtc="2025-07-11T18:37:00Z">
                <w:rPr/>
              </w:rPrChange>
            </w:rPr>
            <w:t xml:space="preserve">78. </w:t>
          </w:r>
          <w:bookmarkStart w:id="182" w:name="_CTVL00148dc22cdbe6a4c3d95fb82b49afdda1e"/>
          <w:r w:rsidRPr="003455CA">
            <w:rPr>
              <w:lang w:val="de-DE"/>
              <w:rPrChange w:id="183" w:author="Artür Manukyan" w:date="2025-07-11T20:37:00Z" w16du:dateUtc="2025-07-11T18:37:00Z">
                <w:rPr/>
              </w:rPrChange>
            </w:rPr>
            <w:t xml:space="preserve">Greenwald NF, Miller G, Moen E, Kong A, Kagel A, Dougherty T et al. </w:t>
          </w:r>
          <w:r>
            <w:t>Whole-cell segmentation of tissue images with human-level performance using large-scale data annotation and deep learning. Nat Biotechnol 2022; 40(4):555–65.</w:t>
          </w:r>
        </w:p>
        <w:bookmarkEnd w:id="182"/>
        <w:p w14:paraId="647C3291" w14:textId="77777777" w:rsidR="00EE2C6E" w:rsidRDefault="00EE2C6E" w:rsidP="00EE2C6E">
          <w:pPr>
            <w:pStyle w:val="CitaviBibliographyEntry"/>
          </w:pPr>
          <w:r>
            <w:t xml:space="preserve">79. </w:t>
          </w:r>
          <w:bookmarkStart w:id="184" w:name="_CTVL0014777cf1ef9b54169a79f1695201ac9dd"/>
          <w:r>
            <w:t>Stringer C, Wang T, Michaelos M, Pachitariu M. Cellpose: a generalist algorithm for cellular segmentation. Nat Methods 2021; 18(1):100–6.</w:t>
          </w:r>
        </w:p>
        <w:bookmarkEnd w:id="184"/>
        <w:p w14:paraId="31E4537A" w14:textId="77777777" w:rsidR="00EE2C6E" w:rsidRDefault="00EE2C6E" w:rsidP="00EE2C6E">
          <w:pPr>
            <w:pStyle w:val="CitaviBibliographyEntry"/>
          </w:pPr>
          <w:r>
            <w:t xml:space="preserve">80. </w:t>
          </w:r>
          <w:bookmarkStart w:id="185" w:name="_CTVL001607082fe4fc0404cb3d480fa9b64fbab"/>
          <w:r>
            <w:t>Pachitariu M, Stringer C. Cellpose 2.0: how to train your own model. Nat Methods 2022; 19(12):1634–41.</w:t>
          </w:r>
        </w:p>
        <w:bookmarkEnd w:id="185"/>
        <w:p w14:paraId="43158FEB" w14:textId="77777777" w:rsidR="00EE2C6E" w:rsidRDefault="00EE2C6E" w:rsidP="00EE2C6E">
          <w:pPr>
            <w:pStyle w:val="CitaviBibliographyEntry"/>
          </w:pPr>
          <w:r>
            <w:t xml:space="preserve">81. </w:t>
          </w:r>
          <w:bookmarkStart w:id="186" w:name="_CTVL0019bac221d09f343de9429b149f82558f0"/>
          <w:r>
            <w:t>Stringer C, Pachitariu M. Cellpose3: one-click image restoration for improved cellular segmentation. Nat Methods 2025; 22(3):592–9.</w:t>
          </w:r>
        </w:p>
        <w:bookmarkEnd w:id="186"/>
        <w:p w14:paraId="1D52A8F5" w14:textId="77777777" w:rsidR="00EE2C6E" w:rsidRDefault="00EE2C6E" w:rsidP="00EE2C6E">
          <w:pPr>
            <w:pStyle w:val="CitaviBibliographyEntry"/>
          </w:pPr>
          <w:r>
            <w:t xml:space="preserve">82. </w:t>
          </w:r>
          <w:bookmarkStart w:id="187" w:name="_CTVL001f4a252ecfb0d4ab9be9fa2cd3a27494e"/>
          <w:r>
            <w:t>Biswas L, Chen J, Angelis J de, Singh A, Owen-Woods C, Ding Z et al. Lymphatic vessels in bone support regeneration after injury. Cell 2023; 186(2):382-397.e24.</w:t>
          </w:r>
        </w:p>
        <w:bookmarkEnd w:id="187"/>
        <w:p w14:paraId="7E4FFB56" w14:textId="77777777" w:rsidR="00EE2C6E" w:rsidRPr="003455CA" w:rsidRDefault="00EE2C6E" w:rsidP="00EE2C6E">
          <w:pPr>
            <w:pStyle w:val="CitaviBibliographyEntry"/>
            <w:rPr>
              <w:lang w:val="de-DE"/>
              <w:rPrChange w:id="188" w:author="Artür Manukyan" w:date="2025-07-11T20:37:00Z" w16du:dateUtc="2025-07-11T18:37:00Z">
                <w:rPr/>
              </w:rPrChange>
            </w:rPr>
          </w:pPr>
          <w:r>
            <w:t xml:space="preserve">83. </w:t>
          </w:r>
          <w:bookmarkStart w:id="189" w:name="_CTVL001f993a9ed22a740a3933d03f815ef9046"/>
          <w:r>
            <w:t xml:space="preserve">Grüneboom A, Hawwari I, Weidner D, Culemann S, Müller S, Henneberg S et al. A network of trans-cortical capillaries as mainstay for blood circulation in long bones. </w:t>
          </w:r>
          <w:r w:rsidRPr="003455CA">
            <w:rPr>
              <w:lang w:val="de-DE"/>
              <w:rPrChange w:id="190" w:author="Artür Manukyan" w:date="2025-07-11T20:37:00Z" w16du:dateUtc="2025-07-11T18:37:00Z">
                <w:rPr/>
              </w:rPrChange>
            </w:rPr>
            <w:t>Nat Metab 2019; 1(2):236–50.</w:t>
          </w:r>
        </w:p>
        <w:bookmarkEnd w:id="189"/>
        <w:p w14:paraId="4E6CA0A2" w14:textId="77777777" w:rsidR="00EE2C6E" w:rsidRDefault="00EE2C6E" w:rsidP="00EE2C6E">
          <w:pPr>
            <w:pStyle w:val="CitaviBibliographyEntry"/>
          </w:pPr>
          <w:r w:rsidRPr="003455CA">
            <w:rPr>
              <w:lang w:val="de-DE"/>
              <w:rPrChange w:id="191" w:author="Artür Manukyan" w:date="2025-07-11T20:37:00Z" w16du:dateUtc="2025-07-11T18:37:00Z">
                <w:rPr/>
              </w:rPrChange>
            </w:rPr>
            <w:t xml:space="preserve">84. </w:t>
          </w:r>
          <w:bookmarkStart w:id="192" w:name="_CTVL0011868f449547049dd8c38b76549fa1ff2"/>
          <w:r w:rsidRPr="003455CA">
            <w:rPr>
              <w:lang w:val="de-DE"/>
              <w:rPrChange w:id="193" w:author="Artür Manukyan" w:date="2025-07-11T20:37:00Z" w16du:dateUtc="2025-07-11T18:37:00Z">
                <w:rPr/>
              </w:rPrChange>
            </w:rPr>
            <w:t xml:space="preserve">Mertens TF, Liebheit AT, Ehl J, Köhler R, Rakhymzhan A, Woehler A et al. </w:t>
          </w:r>
          <w:r>
            <w:t>MarShie: a clearing protocol for 3D analysis of single cells throughout the bone marrow at subcellular resolution. Nat Commun 2024; 15(1):1764.</w:t>
          </w:r>
        </w:p>
        <w:bookmarkEnd w:id="192"/>
        <w:p w14:paraId="7172A95C" w14:textId="77777777" w:rsidR="00EE2C6E" w:rsidRDefault="00EE2C6E" w:rsidP="00EE2C6E">
          <w:pPr>
            <w:pStyle w:val="CitaviBibliographyEntry"/>
          </w:pPr>
          <w:r>
            <w:t xml:space="preserve">85. </w:t>
          </w:r>
          <w:bookmarkStart w:id="194" w:name="_CTVL00198dc48d2ff6942f1baa190e1a02f10b6"/>
          <w:r>
            <w:t>van Doorninck JH, van der Wees J, Karis A, Goedknegt E, Engel JD, Coesmans M et al. GATA-3 is involved in the development of serotonergic neurons in the caudal raphe nuclei. J Neurosci 1999; 19(12):RC12.</w:t>
          </w:r>
        </w:p>
        <w:bookmarkEnd w:id="194"/>
        <w:p w14:paraId="44FC4825" w14:textId="77777777" w:rsidR="00EE2C6E" w:rsidRDefault="00EE2C6E" w:rsidP="00EE2C6E">
          <w:pPr>
            <w:pStyle w:val="CitaviBibliographyEntry"/>
          </w:pPr>
          <w:r>
            <w:t xml:space="preserve">86. </w:t>
          </w:r>
          <w:bookmarkStart w:id="195" w:name="_CTVL001daf52319b54440648f1ef6125706247b"/>
          <w:r>
            <w:t>Moolenbeek C, Ruitenberg EJ. The "Swiss roll": a simple technique for histological studies of the rodent intestine. Lab Anim 1981; 15(1):57–9.</w:t>
          </w:r>
        </w:p>
        <w:bookmarkEnd w:id="195"/>
        <w:p w14:paraId="27BB347C" w14:textId="77777777" w:rsidR="00EE2C6E" w:rsidRDefault="00EE2C6E" w:rsidP="00EE2C6E">
          <w:pPr>
            <w:pStyle w:val="CitaviBibliographyEntry"/>
          </w:pPr>
          <w:r>
            <w:t xml:space="preserve">87. </w:t>
          </w:r>
          <w:bookmarkStart w:id="196" w:name="_CTVL001623604f49f2a402f918c1e8e52bdb740"/>
          <w:r>
            <w:t>Schindelin J, Arganda-Carreras I, Frise E, Kaynig V, Longair M, Pietzsch T et al. Fiji: an open-source platform for biological-image analysis. Nat Methods 2012; 9(7):676–82.</w:t>
          </w:r>
        </w:p>
        <w:bookmarkEnd w:id="196"/>
        <w:p w14:paraId="42BF54AB" w14:textId="77777777" w:rsidR="00EE2C6E" w:rsidRDefault="00EE2C6E" w:rsidP="00EE2C6E">
          <w:pPr>
            <w:pStyle w:val="CitaviBibliographyEntry"/>
          </w:pPr>
          <w:r>
            <w:t xml:space="preserve">88. </w:t>
          </w:r>
          <w:bookmarkStart w:id="197" w:name="_CTVL0017342c62e736746ce85c27e98ab12c75d"/>
          <w:r>
            <w:t>Schindelin J, Rueden CT, Hiner MC, Eliceiri KW. The ImageJ ecosystem: An open platform for biomedical image analysis. Mol Reprod Dev 2015; 82(7-8):518–29.</w:t>
          </w:r>
        </w:p>
        <w:bookmarkEnd w:id="197"/>
        <w:p w14:paraId="3AC12C59" w14:textId="77777777" w:rsidR="00EE2C6E" w:rsidRDefault="00EE2C6E" w:rsidP="00EE2C6E">
          <w:pPr>
            <w:pStyle w:val="CitaviBibliographyEntry"/>
          </w:pPr>
          <w:r>
            <w:t xml:space="preserve">89. </w:t>
          </w:r>
          <w:bookmarkStart w:id="198" w:name="_CTVL0011d9301acf37942b6899024d072b5a939"/>
          <w:r>
            <w:t>Holzwarth K, Köhler R, Philipsen L, Tokoyoda K, Ladyhina V, Wählby C et al. Multiplexed fluorescence microscopy reveals heterogeneity among stromal cells in mouse bone marrow sections. Cytometry A 2018; 93(9):876–88.</w:t>
          </w:r>
        </w:p>
        <w:bookmarkEnd w:id="198"/>
        <w:p w14:paraId="361CACB5" w14:textId="77777777" w:rsidR="00EE2C6E" w:rsidRDefault="00EE2C6E" w:rsidP="00EE2C6E">
          <w:pPr>
            <w:pStyle w:val="CitaviBibliographyEntry"/>
          </w:pPr>
          <w:r>
            <w:t xml:space="preserve">90. </w:t>
          </w:r>
          <w:bookmarkStart w:id="199" w:name="_CTVL00181e246ad18724563bda225bea28d0688"/>
          <w:r>
            <w:t>Berg S, Kutra D, Kroeger T, Straehle CN, Kausler BX, Haubold C et al. ilastik: interactive machine learning for (bio)image analysis. Nat Methods 2019; 16(12):1226–32.</w:t>
          </w:r>
        </w:p>
        <w:bookmarkEnd w:id="199"/>
        <w:p w14:paraId="78FE0A52" w14:textId="77777777" w:rsidR="00EE2C6E" w:rsidRDefault="00EE2C6E" w:rsidP="00EE2C6E">
          <w:pPr>
            <w:pStyle w:val="CitaviBibliographyEntry"/>
          </w:pPr>
          <w:r>
            <w:t xml:space="preserve">91. </w:t>
          </w:r>
          <w:bookmarkStart w:id="200" w:name="_CTVL001df50c028a56a430a9023080dd9faf58b"/>
          <w:r>
            <w:t>Stirling DR, Swain-Bowden MJ, Lucas AM, Carpenter AE, Cimini BA, Goodman A. CellProfiler 4: improvements in speed, utility and usability. BMC Bioinformatics 2021; 22(1):433.</w:t>
          </w:r>
        </w:p>
        <w:bookmarkEnd w:id="200"/>
        <w:p w14:paraId="7B799428" w14:textId="77777777" w:rsidR="00EE2C6E" w:rsidRDefault="00EE2C6E" w:rsidP="00EE2C6E">
          <w:pPr>
            <w:pStyle w:val="CitaviBibliographyEntry"/>
          </w:pPr>
          <w:r>
            <w:t xml:space="preserve">92. </w:t>
          </w:r>
          <w:bookmarkStart w:id="201" w:name="_CTVL0015db90a2ebcf645a587fc7f32332a7795"/>
          <w:r>
            <w:t>R: A language and environment; 2020. Available from: URL: https://www.R-project.org/.</w:t>
          </w:r>
        </w:p>
        <w:bookmarkEnd w:id="201"/>
        <w:p w14:paraId="78D386CF" w14:textId="77777777" w:rsidR="00EE2C6E" w:rsidRDefault="00EE2C6E" w:rsidP="00EE2C6E">
          <w:pPr>
            <w:pStyle w:val="CitaviBibliographyEntry"/>
          </w:pPr>
          <w:r>
            <w:lastRenderedPageBreak/>
            <w:t xml:space="preserve">93. </w:t>
          </w:r>
          <w:bookmarkStart w:id="202" w:name="_CTVL00114d658189ebb487d8cf3b678c81aa456"/>
          <w:r>
            <w:t>Korsunsky I, Millard N, Fan J, Slowikowski K, Zhang F, Wei K et al. Fast, sensitive and accurate integration of single-cell data with Harmony. Nat Methods 2019; 16(12):1289–96.</w:t>
          </w:r>
        </w:p>
        <w:bookmarkEnd w:id="202"/>
        <w:p w14:paraId="33C52942" w14:textId="77777777" w:rsidR="00EE2C6E" w:rsidRDefault="00EE2C6E" w:rsidP="00EE2C6E">
          <w:pPr>
            <w:pStyle w:val="CitaviBibliographyEntry"/>
          </w:pPr>
          <w:r>
            <w:t xml:space="preserve">94. </w:t>
          </w:r>
          <w:bookmarkStart w:id="203" w:name="_CTVL001c14bb664fae643a4b9865afa5a1e7d5d"/>
          <w:r>
            <w:t>Yang T, Ozcoban V, Pasam A, Kocovski N, Pizzolla A, Huang Y-K et al. SPIAT: An R package for the Spatial Image Analysis of Cells in Tissues; 2020.</w:t>
          </w:r>
        </w:p>
        <w:bookmarkEnd w:id="203"/>
        <w:p w14:paraId="1C850D15" w14:textId="77777777" w:rsidR="00EE2C6E" w:rsidRDefault="00EE2C6E" w:rsidP="00EE2C6E">
          <w:pPr>
            <w:pStyle w:val="CitaviBibliographyEntry"/>
          </w:pPr>
          <w:r>
            <w:t xml:space="preserve">95. </w:t>
          </w:r>
          <w:bookmarkStart w:id="204" w:name="_CTVL0012143a882b10646f29ed12c40f1f32541"/>
          <w:r>
            <w:t>Dries R, Zhu Q, Dong R, Eng C-HL, Li H, Liu K et al. Giotto: a toolbox for integrative analysis and visualization of spatial expression data. Genome Biol 2021; 22(1):78.</w:t>
          </w:r>
        </w:p>
        <w:bookmarkEnd w:id="204"/>
        <w:p w14:paraId="46D6BA9E" w14:textId="2454213A" w:rsidR="006A2870" w:rsidRDefault="00EE2C6E" w:rsidP="00EE2C6E">
          <w:pPr>
            <w:pStyle w:val="CitaviBibliographyEntry"/>
          </w:pPr>
          <w:r>
            <w:t xml:space="preserve">96. </w:t>
          </w:r>
          <w:bookmarkStart w:id="205" w:name="_CTVL001d13113d8bf6349e5a7ea08a8e0507893"/>
          <w:r>
            <w:t>Manukyan A, Bahry E, Wyler E, Becher E, Pascual-Reguant A, Plumbom I et al. VoltRon: A Spatial Omics Analysis Platform for Multi-Resolution and Multi-omics Integration using Image Registration; 2023</w:t>
          </w:r>
          <w:bookmarkEnd w:id="205"/>
          <w:r>
            <w:t>.</w:t>
          </w:r>
          <w:r w:rsidR="006A2870">
            <w:fldChar w:fldCharType="end"/>
          </w:r>
        </w:p>
      </w:sdtContent>
    </w:sdt>
    <w:p w14:paraId="0063074A" w14:textId="77777777" w:rsidR="006A2870" w:rsidRPr="003B4C23" w:rsidRDefault="006A2870" w:rsidP="006A2870">
      <w:pPr>
        <w:rPr>
          <w:lang w:val="en-US"/>
        </w:rPr>
      </w:pPr>
    </w:p>
    <w:sectPr w:rsidR="006A2870" w:rsidRPr="003B4C23" w:rsidSect="008508D5">
      <w:pgSz w:w="11906" w:h="16838"/>
      <w:pgMar w:top="1417" w:right="1417" w:bottom="1134"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8" w:author="Hauser-Hankeln, Anja" w:date="2025-06-25T10:46:00Z" w:initials="HHA">
    <w:p w14:paraId="46C85082" w14:textId="77777777" w:rsidR="004F7378" w:rsidRDefault="004F7378" w:rsidP="004F7378">
      <w:r>
        <w:rPr>
          <w:rStyle w:val="Kommentarzeichen"/>
        </w:rPr>
        <w:annotationRef/>
      </w:r>
      <w:r>
        <w:rPr>
          <w:color w:val="000000"/>
          <w:sz w:val="20"/>
          <w:szCs w:val="20"/>
        </w:rPr>
        <w:t>Sollten wir umstellen, und kürzen. Erst miit ILCs anfangen und dann spatial</w:t>
      </w:r>
    </w:p>
  </w:comment>
  <w:comment w:id="9" w:author="Kroh, Sandy" w:date="2025-06-27T14:18:00Z" w:initials="SK">
    <w:p w14:paraId="383D01D9" w14:textId="77777777" w:rsidR="00FB6507" w:rsidRDefault="00FB6507" w:rsidP="00FB6507">
      <w:pPr>
        <w:pStyle w:val="Kommentartext"/>
      </w:pPr>
      <w:r>
        <w:rPr>
          <w:rStyle w:val="Kommentarzeichen"/>
        </w:rPr>
        <w:annotationRef/>
      </w:r>
      <w:r>
        <w:t xml:space="preserve">Hab ich gemacht. Schau mal ob es so besser passt:) </w:t>
      </w:r>
    </w:p>
  </w:comment>
  <w:comment w:id="10" w:author="Kroh, Sandy" w:date="2025-07-09T19:16:00Z" w:initials="SK">
    <w:p w14:paraId="2D567E6B" w14:textId="77777777" w:rsidR="00C716F0" w:rsidRPr="003455CA" w:rsidRDefault="00C716F0" w:rsidP="00C716F0">
      <w:pPr>
        <w:pStyle w:val="Kommentartext"/>
        <w:rPr>
          <w:lang w:val="en-US"/>
        </w:rPr>
      </w:pPr>
      <w:r>
        <w:rPr>
          <w:rStyle w:val="Kommentarzeichen"/>
        </w:rPr>
        <w:annotationRef/>
      </w:r>
      <w:r w:rsidRPr="003455CA">
        <w:rPr>
          <w:highlight w:val="yellow"/>
          <w:lang w:val="en-US"/>
        </w:rPr>
        <w:t>Šestan et al.</w:t>
      </w:r>
      <w:r w:rsidRPr="003455CA">
        <w:rPr>
          <w:highlight w:val="yellow"/>
          <w:lang w:val="en-US"/>
        </w:rPr>
        <w:br/>
      </w:r>
      <w:r w:rsidRPr="003455CA">
        <w:rPr>
          <w:b/>
          <w:bCs/>
          <w:color w:val="1A1A1A"/>
          <w:highlight w:val="white"/>
          <w:lang w:val="en-US"/>
        </w:rPr>
        <w:t>Neuronal-ILC2 interactions regulate pancreatic glucagon and glucose homeostasis</w:t>
      </w:r>
    </w:p>
  </w:comment>
  <w:comment w:id="11" w:author="Kroh, Sandy" w:date="2025-07-09T15:37:00Z" w:initials="SK">
    <w:p w14:paraId="497D9645" w14:textId="04BE530D" w:rsidR="005A0E6A" w:rsidRPr="003455CA" w:rsidRDefault="005A0E6A" w:rsidP="005A0E6A">
      <w:pPr>
        <w:pStyle w:val="Kommentartext"/>
        <w:rPr>
          <w:lang w:val="en-US"/>
        </w:rPr>
      </w:pPr>
      <w:r>
        <w:rPr>
          <w:rStyle w:val="Kommentarzeichen"/>
        </w:rPr>
        <w:annotationRef/>
      </w:r>
      <w:r w:rsidRPr="003455CA">
        <w:rPr>
          <w:highlight w:val="yellow"/>
          <w:lang w:val="en-US"/>
        </w:rPr>
        <w:t xml:space="preserve">Krzywinska et al., doi: 10.1084/jem.20210909: </w:t>
      </w:r>
      <w:r w:rsidRPr="003455CA">
        <w:rPr>
          <w:color w:val="1A1A1A"/>
          <w:highlight w:val="white"/>
          <w:lang w:val="en-US"/>
        </w:rPr>
        <w:t>Mice lacking the HIF-1</w:t>
      </w:r>
      <w:r>
        <w:rPr>
          <w:color w:val="1A1A1A"/>
          <w:highlight w:val="white"/>
          <w:lang w:val="el-GR"/>
        </w:rPr>
        <w:t>α isoform in NKp46</w:t>
      </w:r>
      <w:r>
        <w:rPr>
          <w:color w:val="1A1A1A"/>
          <w:highlight w:val="white"/>
          <w:vertAlign w:val="superscript"/>
          <w:lang w:val="el-GR"/>
        </w:rPr>
        <w:t>+</w:t>
      </w:r>
      <w:r w:rsidRPr="003455CA">
        <w:rPr>
          <w:color w:val="1A1A1A"/>
          <w:highlight w:val="white"/>
          <w:lang w:val="en-US"/>
        </w:rPr>
        <w:t> </w:t>
      </w:r>
      <w:r>
        <w:rPr>
          <w:color w:val="1A1A1A"/>
          <w:highlight w:val="white"/>
          <w:lang w:val="el-GR"/>
        </w:rPr>
        <w:t>ILCs show a decrease in IFN-γ–expressing, T-bet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sidRPr="003455CA">
        <w:rPr>
          <w:color w:val="1A1A1A"/>
          <w:highlight w:val="white"/>
          <w:lang w:val="en-US"/>
        </w:rPr>
        <w:t> </w:t>
      </w:r>
      <w:r>
        <w:rPr>
          <w:color w:val="1A1A1A"/>
          <w:highlight w:val="white"/>
          <w:lang w:val="el-GR"/>
        </w:rPr>
        <w:t>ILC1s and a concomitant increase in IL-22–expressing, RORγt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sidRPr="003455CA">
        <w:rPr>
          <w:color w:val="1A1A1A"/>
          <w:highlight w:val="white"/>
          <w:lang w:val="en-US"/>
        </w:rPr>
        <w:t> </w:t>
      </w:r>
      <w:r>
        <w:rPr>
          <w:color w:val="1A1A1A"/>
          <w:highlight w:val="white"/>
          <w:lang w:val="el-GR"/>
        </w:rPr>
        <w:t>ILC3s in the gut mucosa. Single-cell RNA sequencing revealed HIF-1α as a driver of ILC phenotypes, where HIF-1α promotes the ILC1 phenotype by direct up-regulation of T-bet. Loss of HIF-1α in NKp46</w:t>
      </w:r>
      <w:r>
        <w:rPr>
          <w:color w:val="1A1A1A"/>
          <w:highlight w:val="white"/>
          <w:vertAlign w:val="superscript"/>
          <w:lang w:val="el-GR"/>
        </w:rPr>
        <w:t>+</w:t>
      </w:r>
      <w:r w:rsidRPr="003455CA">
        <w:rPr>
          <w:color w:val="1A1A1A"/>
          <w:highlight w:val="white"/>
          <w:lang w:val="en-US"/>
        </w:rPr>
        <w:t> </w:t>
      </w:r>
      <w:r>
        <w:rPr>
          <w:color w:val="1A1A1A"/>
          <w:highlight w:val="white"/>
          <w:lang w:val="el-GR"/>
        </w:rPr>
        <w:t>cells prevents ILC3-to-ILC1 conversion, increases the expression of IL-22–inducible genes, and confers protection against intestinal damage.</w:t>
      </w:r>
      <w:r>
        <w:rPr>
          <w:lang w:val="el-GR"/>
        </w:rPr>
        <w:t xml:space="preserve"> </w:t>
      </w:r>
    </w:p>
  </w:comment>
  <w:comment w:id="12" w:author="Kroh, Sandy" w:date="2025-06-16T10:58:00Z" w:initials="SK">
    <w:p w14:paraId="2A724CEB" w14:textId="7F518D7C" w:rsidR="000C1AB7" w:rsidRPr="003455CA" w:rsidRDefault="000C1AB7" w:rsidP="000C1AB7">
      <w:pPr>
        <w:pStyle w:val="Kommentartext"/>
        <w:rPr>
          <w:lang w:val="en-US"/>
        </w:rPr>
      </w:pPr>
      <w:r>
        <w:rPr>
          <w:rStyle w:val="Kommentarzeichen"/>
        </w:rPr>
        <w:annotationRef/>
      </w:r>
      <w:r w:rsidRPr="003455CA">
        <w:rPr>
          <w:lang w:val="en-US"/>
        </w:rPr>
        <w:t xml:space="preserve">IL-33 is a novel profibrogenic cytokine that signals through ST2 to promote the initiation and progression of pulmonary fibrosis by recruiting and directing inflammatory cell function and enhancing profibrogenic cytokine production in an ST2- and macrophage-dependent manner. </w:t>
      </w:r>
    </w:p>
  </w:comment>
  <w:comment w:id="14" w:author="Kroh, Sandy" w:date="2025-06-17T14:35:00Z" w:initials="SK">
    <w:p w14:paraId="47BD91AF" w14:textId="77777777" w:rsidR="009C51EF" w:rsidRPr="003455CA" w:rsidRDefault="00DF209F" w:rsidP="009C51EF">
      <w:pPr>
        <w:pStyle w:val="Kommentartext"/>
        <w:rPr>
          <w:lang w:val="en-US"/>
        </w:rPr>
      </w:pPr>
      <w:r>
        <w:rPr>
          <w:rStyle w:val="Kommentarzeichen"/>
        </w:rPr>
        <w:annotationRef/>
      </w:r>
      <w:r w:rsidR="009C51EF" w:rsidRPr="003455CA">
        <w:rPr>
          <w:lang w:val="en-US"/>
        </w:rPr>
        <w:t>„</w:t>
      </w:r>
      <w:r w:rsidR="009C51EF" w:rsidRPr="003455CA">
        <w:rPr>
          <w:b/>
          <w:bCs/>
          <w:lang w:val="en-US"/>
        </w:rPr>
        <w:t>Lung had diffuse CD138 immunostaining of airway surface epithelium and alveolar type 2 and 1 epithelial cells</w:t>
      </w:r>
    </w:p>
    <w:p w14:paraId="4E8AC67B" w14:textId="77777777" w:rsidR="009C51EF" w:rsidRPr="003455CA" w:rsidRDefault="009C51EF" w:rsidP="009C51EF">
      <w:pPr>
        <w:pStyle w:val="Kommentartext"/>
        <w:rPr>
          <w:lang w:val="en-US"/>
        </w:rPr>
      </w:pPr>
      <w:r w:rsidRPr="003455CA">
        <w:rPr>
          <w:lang w:val="en-US"/>
        </w:rPr>
        <w:t>“</w:t>
      </w:r>
    </w:p>
    <w:p w14:paraId="664F7B35" w14:textId="77777777" w:rsidR="009C51EF" w:rsidRPr="003455CA" w:rsidRDefault="009C51EF" w:rsidP="009C51EF">
      <w:pPr>
        <w:pStyle w:val="Kommentartext"/>
        <w:rPr>
          <w:lang w:val="en-US"/>
        </w:rPr>
      </w:pPr>
      <w:r w:rsidRPr="003455CA">
        <w:rPr>
          <w:lang w:val="en-US"/>
        </w:rPr>
        <w:t xml:space="preserve">Meyerholz, David &amp; Leidinger, Mariah &amp; Goeken, Adam &amp; Businga, Thomas &amp; Akers, Allison &amp; Vizuett, Sebastian &amp; Kaemmer, Courtney &amp; Kohlmeyer, Jordan &amp; Dodd, Rebecca &amp; Quelle, Dawn. (2022). Utility of CD138/syndecan-1 immunohistochemistry for localization of plasmacytes is tissue-dependent in B6 mice. BMC Research Notes. 15. 10.1186/s13104-022-06100-5. </w:t>
      </w:r>
    </w:p>
  </w:comment>
  <w:comment w:id="15" w:author="Hauser-Hankeln, Anja" w:date="2025-07-01T20:43:00Z" w:initials="HHA">
    <w:p w14:paraId="4567E434" w14:textId="7631633E" w:rsidR="00B06C33" w:rsidRPr="003455CA" w:rsidRDefault="00B06C33" w:rsidP="00B06C33">
      <w:pPr>
        <w:rPr>
          <w:lang w:val="en-US"/>
        </w:rPr>
      </w:pPr>
      <w:r>
        <w:rPr>
          <w:rStyle w:val="Kommentarzeichen"/>
        </w:rPr>
        <w:annotationRef/>
      </w:r>
      <w:r w:rsidRPr="003455CA">
        <w:rPr>
          <w:color w:val="000000"/>
          <w:sz w:val="20"/>
          <w:szCs w:val="20"/>
          <w:lang w:val="en-US"/>
        </w:rPr>
        <w:t>Evtl Beispiel bringen wie die visuak inspection durchgeführt wurde zB localization of ToFs in nuclei?</w:t>
      </w:r>
    </w:p>
  </w:comment>
  <w:comment w:id="16" w:author="Hauser-Hankeln, Anja" w:date="2025-06-25T12:24:00Z" w:initials="HHA">
    <w:p w14:paraId="3E7FE9E7" w14:textId="74350734" w:rsidR="003D6F20" w:rsidRPr="003455CA" w:rsidRDefault="003D6F20" w:rsidP="003D6F20">
      <w:pPr>
        <w:rPr>
          <w:lang w:val="en-US"/>
        </w:rPr>
      </w:pPr>
      <w:r>
        <w:rPr>
          <w:rStyle w:val="Kommentarzeichen"/>
        </w:rPr>
        <w:annotationRef/>
      </w:r>
      <w:r w:rsidRPr="003455CA">
        <w:rPr>
          <w:color w:val="000000"/>
          <w:sz w:val="20"/>
          <w:szCs w:val="20"/>
          <w:lang w:val="en-US"/>
        </w:rPr>
        <w:t>are you commenting on that in the discussion?</w:t>
      </w:r>
    </w:p>
  </w:comment>
  <w:comment w:id="17" w:author="Kroh, Sandy" w:date="2025-06-27T14:18:00Z" w:initials="SK">
    <w:p w14:paraId="0A4D4A62" w14:textId="77777777" w:rsidR="00551A6D" w:rsidRPr="003455CA" w:rsidRDefault="00551A6D" w:rsidP="00551A6D">
      <w:pPr>
        <w:pStyle w:val="Kommentartext"/>
        <w:rPr>
          <w:lang w:val="en-US"/>
        </w:rPr>
      </w:pPr>
      <w:r>
        <w:rPr>
          <w:rStyle w:val="Kommentarzeichen"/>
        </w:rPr>
        <w:annotationRef/>
      </w:r>
      <w:r w:rsidRPr="003455CA">
        <w:rPr>
          <w:lang w:val="en-US"/>
        </w:rPr>
        <w:t>Not yet, but I marked it and will add it:)</w:t>
      </w:r>
    </w:p>
  </w:comment>
  <w:comment w:id="18" w:author="Hauser-Hankeln, Anja" w:date="2025-06-25T12:30:00Z" w:initials="HHA">
    <w:p w14:paraId="25504A6C" w14:textId="1EBF09B9" w:rsidR="003D6F20" w:rsidRDefault="003D6F20" w:rsidP="003D6F20">
      <w:r>
        <w:rPr>
          <w:rStyle w:val="Kommentarzeichen"/>
        </w:rPr>
        <w:annotationRef/>
      </w:r>
      <w:r>
        <w:rPr>
          <w:color w:val="000000"/>
          <w:sz w:val="20"/>
          <w:szCs w:val="20"/>
        </w:rPr>
        <w:t>Kann man high levels lesser quantitativ definieren?</w:t>
      </w:r>
    </w:p>
  </w:comment>
  <w:comment w:id="19" w:author="Kroh, Sandy" w:date="2025-06-27T15:20:00Z" w:initials="SK">
    <w:p w14:paraId="07D672A7" w14:textId="77777777" w:rsidR="00D94746" w:rsidRPr="003455CA" w:rsidRDefault="00D94746" w:rsidP="00D94746">
      <w:pPr>
        <w:pStyle w:val="Kommentartext"/>
        <w:rPr>
          <w:lang w:val="en-US"/>
        </w:rPr>
      </w:pPr>
      <w:r>
        <w:rPr>
          <w:rStyle w:val="Kommentarzeichen"/>
        </w:rPr>
        <w:annotationRef/>
      </w:r>
      <w:r w:rsidRPr="003455CA">
        <w:rPr>
          <w:lang w:val="en-US"/>
        </w:rPr>
        <w:t xml:space="preserve">I calculated the medians of the markers and compared them (they were not normal distributed so the mean should not be used). </w:t>
      </w:r>
    </w:p>
  </w:comment>
  <w:comment w:id="20" w:author="Hauser-Hankeln, Anja" w:date="2025-07-01T20:45:00Z" w:initials="HHA">
    <w:p w14:paraId="6BDEBC31" w14:textId="77777777" w:rsidR="00B93424" w:rsidRPr="003455CA" w:rsidRDefault="00B93424" w:rsidP="00B93424">
      <w:pPr>
        <w:rPr>
          <w:lang w:val="en-US"/>
        </w:rPr>
      </w:pPr>
      <w:r>
        <w:rPr>
          <w:rStyle w:val="Kommentarzeichen"/>
        </w:rPr>
        <w:annotationRef/>
      </w:r>
      <w:r w:rsidRPr="003455CA">
        <w:rPr>
          <w:color w:val="000000"/>
          <w:sz w:val="20"/>
          <w:szCs w:val="20"/>
          <w:lang w:val="en-US"/>
        </w:rPr>
        <w:t>Discussion?</w:t>
      </w:r>
    </w:p>
  </w:comment>
  <w:comment w:id="21" w:author="Kroh, Sandy" w:date="2025-07-09T16:29:00Z" w:initials="SK">
    <w:p w14:paraId="1AED1D5B" w14:textId="77777777" w:rsidR="009C51EF" w:rsidRPr="003455CA" w:rsidRDefault="001D4D8C" w:rsidP="009C51EF">
      <w:pPr>
        <w:pStyle w:val="Kommentartext"/>
        <w:rPr>
          <w:lang w:val="en-US"/>
        </w:rPr>
      </w:pPr>
      <w:r>
        <w:rPr>
          <w:rStyle w:val="Kommentarzeichen"/>
        </w:rPr>
        <w:annotationRef/>
      </w:r>
      <w:r w:rsidR="009C51EF" w:rsidRPr="003455CA">
        <w:rPr>
          <w:lang w:val="en-US"/>
        </w:rPr>
        <w:t xml:space="preserve">I could add a statement to the discussion part but I‘m just a bit concerned as the discussion part is already quite long if it would fit in? </w:t>
      </w:r>
    </w:p>
  </w:comment>
  <w:comment w:id="22" w:author="Hauser-Hankeln, Anja" w:date="2025-06-26T07:12:00Z" w:initials="HHA">
    <w:p w14:paraId="6D25B5A9" w14:textId="755089AD" w:rsidR="00605FA4" w:rsidRPr="003455CA" w:rsidRDefault="00605FA4" w:rsidP="00605FA4">
      <w:pPr>
        <w:rPr>
          <w:lang w:val="en-US"/>
        </w:rPr>
      </w:pPr>
      <w:r>
        <w:rPr>
          <w:rStyle w:val="Kommentarzeichen"/>
        </w:rPr>
        <w:annotationRef/>
      </w:r>
      <w:r>
        <w:rPr>
          <w:color w:val="000000"/>
          <w:sz w:val="20"/>
          <w:szCs w:val="20"/>
        </w:rPr>
        <w:t xml:space="preserve">Nicht klar, wo genau die ILCs sind in oder an den Lymphgefäßen. </w:t>
      </w:r>
      <w:r w:rsidRPr="003455CA">
        <w:rPr>
          <w:color w:val="000000"/>
          <w:sz w:val="20"/>
          <w:szCs w:val="20"/>
          <w:lang w:val="en-US"/>
        </w:rPr>
        <w:t>Das sollte erwähnt werden</w:t>
      </w:r>
    </w:p>
  </w:comment>
  <w:comment w:id="23" w:author="Kroh, Sandy" w:date="2025-06-27T10:49:00Z" w:initials="SK">
    <w:p w14:paraId="58935062" w14:textId="77777777" w:rsidR="00D21516" w:rsidRPr="003455CA" w:rsidRDefault="00D21516" w:rsidP="00D21516">
      <w:pPr>
        <w:pStyle w:val="Kommentartext"/>
        <w:rPr>
          <w:lang w:val="en-US"/>
        </w:rPr>
      </w:pPr>
      <w:r>
        <w:rPr>
          <w:rStyle w:val="Kommentarzeichen"/>
        </w:rPr>
        <w:annotationRef/>
      </w:r>
      <w:r w:rsidRPr="003455CA">
        <w:rPr>
          <w:lang w:val="en-US"/>
        </w:rPr>
        <w:t xml:space="preserve">Added a sentence stating that 98.02% of ILC2s had a minimum distance to lymphatics higher than 5 µm. </w:t>
      </w:r>
    </w:p>
  </w:comment>
  <w:comment w:id="24" w:author="Hauser-Hankeln, Anja" w:date="2025-07-04T15:31:00Z" w:initials="HHA">
    <w:p w14:paraId="158C6287" w14:textId="77777777" w:rsidR="00594F05" w:rsidRPr="003455CA" w:rsidRDefault="00594F05" w:rsidP="00594F05">
      <w:pPr>
        <w:rPr>
          <w:lang w:val="en-US"/>
        </w:rPr>
      </w:pPr>
      <w:r>
        <w:rPr>
          <w:rStyle w:val="Kommentarzeichen"/>
        </w:rPr>
        <w:annotationRef/>
      </w:r>
      <w:r w:rsidRPr="003455CA">
        <w:rPr>
          <w:sz w:val="20"/>
          <w:szCs w:val="20"/>
          <w:lang w:val="en-US"/>
        </w:rPr>
        <w:t>unclear</w:t>
      </w:r>
    </w:p>
  </w:comment>
  <w:comment w:id="25" w:author="Kroh, Sandy" w:date="2025-07-09T13:59:00Z" w:initials="SK">
    <w:p w14:paraId="7467B3A4" w14:textId="77777777" w:rsidR="00895E73" w:rsidRPr="003455CA" w:rsidRDefault="00895E73" w:rsidP="00895E73">
      <w:pPr>
        <w:pStyle w:val="Kommentartext"/>
        <w:rPr>
          <w:lang w:val="en-US"/>
        </w:rPr>
      </w:pPr>
      <w:r>
        <w:rPr>
          <w:rStyle w:val="Kommentarzeichen"/>
        </w:rPr>
        <w:annotationRef/>
      </w:r>
      <w:r w:rsidRPr="003455CA">
        <w:rPr>
          <w:lang w:val="en-US"/>
        </w:rPr>
        <w:t xml:space="preserve">Added an explaining additional sentence </w:t>
      </w:r>
    </w:p>
  </w:comment>
  <w:comment w:id="26" w:author="Hauser-Hankeln, Anja" w:date="2025-07-04T15:33:00Z" w:initials="HHA">
    <w:p w14:paraId="3A127467" w14:textId="1AC107BE" w:rsidR="00594F05" w:rsidRPr="003455CA" w:rsidRDefault="00594F05" w:rsidP="00594F05">
      <w:pPr>
        <w:rPr>
          <w:lang w:val="en-US"/>
        </w:rPr>
      </w:pPr>
      <w:r>
        <w:rPr>
          <w:rStyle w:val="Kommentarzeichen"/>
        </w:rPr>
        <w:annotationRef/>
      </w:r>
      <w:r w:rsidRPr="003455CA">
        <w:rPr>
          <w:sz w:val="20"/>
          <w:szCs w:val="20"/>
          <w:lang w:val="en-US"/>
        </w:rPr>
        <w:t>explain better</w:t>
      </w:r>
    </w:p>
  </w:comment>
  <w:comment w:id="27" w:author="Hauser-Hankeln, Anja" w:date="2025-07-04T15:33:00Z" w:initials="HHA">
    <w:p w14:paraId="3147D57C" w14:textId="77777777" w:rsidR="00594F05" w:rsidRPr="003455CA" w:rsidRDefault="00594F05" w:rsidP="00594F05">
      <w:pPr>
        <w:rPr>
          <w:lang w:val="en-US"/>
        </w:rPr>
      </w:pPr>
      <w:r>
        <w:rPr>
          <w:rStyle w:val="Kommentarzeichen"/>
        </w:rPr>
        <w:annotationRef/>
      </w:r>
      <w:r w:rsidRPr="003455CA">
        <w:rPr>
          <w:sz w:val="20"/>
          <w:szCs w:val="20"/>
          <w:lang w:val="en-US"/>
        </w:rPr>
        <w:t>frequencies of myeloid cells?</w:t>
      </w:r>
    </w:p>
  </w:comment>
  <w:comment w:id="28" w:author="Hauser-Hankeln, Anja" w:date="2025-07-04T15:34:00Z" w:initials="HHA">
    <w:p w14:paraId="6348E8C7" w14:textId="77777777" w:rsidR="00594F05" w:rsidRPr="003455CA" w:rsidRDefault="00594F05" w:rsidP="00594F05">
      <w:pPr>
        <w:rPr>
          <w:lang w:val="en-US"/>
        </w:rPr>
      </w:pPr>
      <w:r>
        <w:rPr>
          <w:rStyle w:val="Kommentarzeichen"/>
        </w:rPr>
        <w:annotationRef/>
      </w:r>
      <w:r w:rsidRPr="003455CA">
        <w:rPr>
          <w:sz w:val="20"/>
          <w:szCs w:val="20"/>
          <w:lang w:val="en-US"/>
        </w:rPr>
        <w:t>of all cell types? do we have numbers?</w:t>
      </w:r>
    </w:p>
  </w:comment>
  <w:comment w:id="29" w:author="Hauser-Hankeln, Anja" w:date="2025-06-26T07:14:00Z" w:initials="HHA">
    <w:p w14:paraId="2195F0B0" w14:textId="3337A900" w:rsidR="00605FA4" w:rsidRDefault="00605FA4" w:rsidP="00605FA4">
      <w:r>
        <w:rPr>
          <w:rStyle w:val="Kommentarzeichen"/>
        </w:rPr>
        <w:annotationRef/>
      </w:r>
      <w:r>
        <w:rPr>
          <w:color w:val="000000"/>
          <w:sz w:val="20"/>
          <w:szCs w:val="20"/>
        </w:rPr>
        <w:t>Funktionelle Konsequenzen? ZB Markers für Interaktion mit myeloiden Zellen?</w:t>
      </w:r>
    </w:p>
  </w:comment>
  <w:comment w:id="30" w:author="Kroh, Sandy" w:date="2025-05-30T13:37:00Z" w:initials="SK">
    <w:p w14:paraId="482033BC" w14:textId="75951063" w:rsidR="00843982" w:rsidRPr="003455CA" w:rsidRDefault="00843982" w:rsidP="00843982">
      <w:pPr>
        <w:pStyle w:val="Kommentartext"/>
        <w:rPr>
          <w:lang w:val="en-US"/>
        </w:rPr>
      </w:pPr>
      <w:r>
        <w:rPr>
          <w:rStyle w:val="Kommentarzeichen"/>
        </w:rPr>
        <w:annotationRef/>
      </w:r>
      <w:r w:rsidRPr="003455CA">
        <w:rPr>
          <w:lang w:val="en-US"/>
        </w:rPr>
        <w:t>Maybe add supplementary figure with visual validation of ILC subtypes in SI</w:t>
      </w:r>
    </w:p>
  </w:comment>
  <w:comment w:id="31" w:author="Hauser-Hankeln, Anja" w:date="2025-06-26T07:15:00Z" w:initials="HHA">
    <w:p w14:paraId="03707417" w14:textId="77777777" w:rsidR="00605FA4" w:rsidRDefault="00605FA4" w:rsidP="00605FA4">
      <w:r>
        <w:rPr>
          <w:rStyle w:val="Kommentarzeichen"/>
        </w:rPr>
        <w:annotationRef/>
      </w:r>
      <w:r>
        <w:rPr>
          <w:color w:val="000000"/>
          <w:sz w:val="20"/>
          <w:szCs w:val="20"/>
        </w:rPr>
        <w:t>Yes</w:t>
      </w:r>
    </w:p>
  </w:comment>
  <w:comment w:id="32" w:author="Hauser-Hankeln, Anja" w:date="2025-07-04T15:38:00Z" w:initials="HHA">
    <w:p w14:paraId="12424799" w14:textId="77777777" w:rsidR="00594F05" w:rsidRDefault="00594F05" w:rsidP="00594F05">
      <w:r>
        <w:rPr>
          <w:rStyle w:val="Kommentarzeichen"/>
        </w:rPr>
        <w:annotationRef/>
      </w:r>
      <w:r>
        <w:rPr>
          <w:sz w:val="20"/>
          <w:szCs w:val="20"/>
        </w:rPr>
        <w:t>of what?</w:t>
      </w:r>
    </w:p>
  </w:comment>
  <w:comment w:id="33" w:author="Hauser-Hankeln, Anja" w:date="2025-07-04T15:39:00Z" w:initials="HHA">
    <w:p w14:paraId="6985AE80" w14:textId="77777777" w:rsidR="00A43272" w:rsidRDefault="00A43272" w:rsidP="00A43272">
      <w:r>
        <w:rPr>
          <w:rStyle w:val="Kommentarzeichen"/>
        </w:rPr>
        <w:annotationRef/>
      </w:r>
      <w:r>
        <w:rPr>
          <w:sz w:val="20"/>
          <w:szCs w:val="20"/>
        </w:rPr>
        <w:t>Satz ist widersprüchlich</w:t>
      </w:r>
    </w:p>
  </w:comment>
  <w:comment w:id="34" w:author="Kroh, Sandy" w:date="2025-07-09T14:22:00Z" w:initials="SK">
    <w:p w14:paraId="0F332CF6" w14:textId="77777777" w:rsidR="003455CA" w:rsidRDefault="008C5970" w:rsidP="008C5970">
      <w:pPr>
        <w:pStyle w:val="Kommentartext"/>
        <w:rPr>
          <w:noProof/>
        </w:rPr>
      </w:pPr>
      <w:r>
        <w:rPr>
          <w:rStyle w:val="Kommentarzeichen"/>
        </w:rPr>
        <w:annotationRef/>
      </w:r>
      <w:r>
        <w:t xml:space="preserve">Die Anzahl an Immunzellen, die pro </w:t>
      </w:r>
    </w:p>
    <w:p w14:paraId="06D74750" w14:textId="493B9E42" w:rsidR="008C5970" w:rsidRDefault="008C5970" w:rsidP="008C5970">
      <w:pPr>
        <w:pStyle w:val="Kommentartext"/>
      </w:pPr>
      <w:r>
        <w:t xml:space="preserve"> identifiziert wurde, ist gesunken, trotzdem ist die Proportion an Immunzellen gestiegen, weil wahrscheinlich andere Zellen (z.B. Epithelzellen) stärker gesunken sind, weil sie zerstört wurde. Deswegen sinkt die total number der Immunzellen, aber die Proportion/Frequency steigt. </w:t>
      </w:r>
    </w:p>
  </w:comment>
  <w:comment w:id="35" w:author="Hauser-Hankeln, Anja" w:date="2025-06-26T07:18:00Z" w:initials="HHA">
    <w:p w14:paraId="553FC1CD" w14:textId="2C9DF847" w:rsidR="00605FA4" w:rsidRPr="003455CA" w:rsidRDefault="00605FA4" w:rsidP="00605FA4">
      <w:pPr>
        <w:rPr>
          <w:lang w:val="en-US"/>
        </w:rPr>
      </w:pPr>
      <w:r>
        <w:rPr>
          <w:rStyle w:val="Kommentarzeichen"/>
        </w:rPr>
        <w:annotationRef/>
      </w:r>
      <w:r w:rsidRPr="003455CA">
        <w:rPr>
          <w:color w:val="000000"/>
          <w:sz w:val="20"/>
          <w:szCs w:val="20"/>
          <w:lang w:val="en-US"/>
        </w:rPr>
        <w:t>Add concluding sentence</w:t>
      </w:r>
    </w:p>
  </w:comment>
  <w:comment w:id="36" w:author="Kroh, Sandy" w:date="2025-06-16T10:08:00Z" w:initials="SK">
    <w:p w14:paraId="42E75E6B" w14:textId="0D9D7D0A" w:rsidR="00852576" w:rsidRPr="003455CA" w:rsidRDefault="00852576" w:rsidP="00852576">
      <w:pPr>
        <w:pStyle w:val="Kommentartext"/>
        <w:rPr>
          <w:lang w:val="en-US"/>
        </w:rPr>
      </w:pPr>
      <w:r>
        <w:rPr>
          <w:rStyle w:val="Kommentarzeichen"/>
        </w:rPr>
        <w:annotationRef/>
      </w:r>
      <w:r w:rsidRPr="003455CA">
        <w:rPr>
          <w:lang w:val="en-US"/>
        </w:rPr>
        <w:t>Lung adventitial cuffs expressed structural Col1A1 but lacked basement-membrane-associated ColIV and were internally bounded by smooth muscle actin (SMA)-positive sheaths</w:t>
      </w:r>
    </w:p>
  </w:comment>
  <w:comment w:id="37" w:author="Kroh, Sandy" w:date="2025-06-16T11:10:00Z" w:initials="SK">
    <w:p w14:paraId="411E0A82" w14:textId="77777777" w:rsidR="00852576" w:rsidRPr="003455CA" w:rsidRDefault="00852576" w:rsidP="00852576">
      <w:pPr>
        <w:pStyle w:val="Kommentartext"/>
        <w:rPr>
          <w:lang w:val="en-US"/>
        </w:rPr>
      </w:pPr>
      <w:r>
        <w:rPr>
          <w:rStyle w:val="Kommentarzeichen"/>
        </w:rPr>
        <w:annotationRef/>
      </w:r>
      <w:r w:rsidRPr="003455CA">
        <w:rPr>
          <w:lang w:val="en-US"/>
        </w:rPr>
        <w:t xml:space="preserve">ICOS was highly expressed on ILC2s and to a lower extent also on ILC3s (Fig. 1A), as previously shown [6, 20]. Conversely, ILC2s and ILC3s lacked the costimulator CD28 (Supporting Information Fig. 1B), demonstrating that ICOS expression on ILC2s is not dependent on CD28 costimulation, in contrast to what has been shown for T cells </w:t>
      </w:r>
    </w:p>
  </w:comment>
  <w:comment w:id="38" w:author="Kroh, Sandy" w:date="2025-06-16T11:10:00Z" w:initials="SK">
    <w:p w14:paraId="3885FCB0" w14:textId="77777777" w:rsidR="00852576" w:rsidRPr="003455CA" w:rsidRDefault="00852576" w:rsidP="00852576">
      <w:pPr>
        <w:pStyle w:val="Kommentartext"/>
        <w:rPr>
          <w:lang w:val="en-US"/>
        </w:rPr>
      </w:pPr>
      <w:r>
        <w:rPr>
          <w:rStyle w:val="Kommentarzeichen"/>
        </w:rPr>
        <w:annotationRef/>
      </w:r>
      <w:r w:rsidRPr="003455CA">
        <w:rPr>
          <w:lang w:val="en-US"/>
        </w:rPr>
        <w:t xml:space="preserve">ICOS-dependent ILC2s, and not iNKTs or T cells, are the first ICOS-expressing cells to expand during the early inflammatory phase after bleomycin challenge. </w:t>
      </w:r>
    </w:p>
  </w:comment>
  <w:comment w:id="39" w:author="Kroh, Sandy" w:date="2025-06-18T11:06:00Z" w:initials="SK">
    <w:p w14:paraId="6CEDD123" w14:textId="77777777" w:rsidR="00866EE7" w:rsidRPr="003455CA" w:rsidRDefault="00866EE7" w:rsidP="00866EE7">
      <w:pPr>
        <w:pStyle w:val="Kommentartext"/>
        <w:rPr>
          <w:lang w:val="en-US"/>
        </w:rPr>
      </w:pPr>
      <w:r>
        <w:rPr>
          <w:rStyle w:val="Kommentarzeichen"/>
        </w:rPr>
        <w:annotationRef/>
      </w:r>
      <w:r w:rsidRPr="003455CA">
        <w:rPr>
          <w:lang w:val="en-US"/>
        </w:rPr>
        <w:t>For example, in humans, a switch from ILC2s to an IFN-</w:t>
      </w:r>
      <w:r>
        <w:t>γ</w:t>
      </w:r>
      <w:r w:rsidRPr="003455CA">
        <w:rPr>
          <w:lang w:val="en-US"/>
        </w:rPr>
        <w:t>-producing ILC1 phenotype is regulated by IL-12 and IL-18 during viral infection and is also associated with chronic obstructive lung disease (COPD) (Silver et al. 2016; Bal et al. 2016).</w:t>
      </w:r>
    </w:p>
  </w:comment>
  <w:comment w:id="40" w:author="Kroh, Sandy" w:date="2025-06-16T09:45:00Z" w:initials="SK">
    <w:p w14:paraId="03683998" w14:textId="77777777" w:rsidR="004902C4" w:rsidRPr="003455CA" w:rsidRDefault="004902C4" w:rsidP="004902C4">
      <w:pPr>
        <w:pStyle w:val="Kommentartext"/>
        <w:rPr>
          <w:lang w:val="en-US"/>
        </w:rPr>
      </w:pPr>
      <w:r>
        <w:rPr>
          <w:rStyle w:val="Kommentarzeichen"/>
        </w:rPr>
        <w:annotationRef/>
      </w:r>
      <w:r w:rsidRPr="003455CA">
        <w:rPr>
          <w:lang w:val="en-US"/>
        </w:rPr>
        <w:t>As expected, GI ILC2s localized to the lamina propria in adult mice (</w:t>
      </w:r>
      <w:hyperlink r:id="rId1" w:anchor="mmc1" w:history="1">
        <w:r w:rsidRPr="003455CA">
          <w:rPr>
            <w:rStyle w:val="Hyperlink"/>
            <w:lang w:val="en-US"/>
          </w:rPr>
          <w:t>Figures S2</w:t>
        </w:r>
      </w:hyperlink>
      <w:r w:rsidRPr="003455CA">
        <w:rPr>
          <w:lang w:val="en-US"/>
        </w:rPr>
        <w:t>A and S2B). Skin ILC2s localized to epithelial areas in proximity to hair follicles (</w:t>
      </w:r>
      <w:hyperlink r:id="rId2" w:anchor="mmc1" w:history="1">
        <w:r w:rsidRPr="003455CA">
          <w:rPr>
            <w:rStyle w:val="Hyperlink"/>
            <w:lang w:val="en-US"/>
          </w:rPr>
          <w:t>Figure S2</w:t>
        </w:r>
      </w:hyperlink>
      <w:r w:rsidRPr="003455CA">
        <w:rPr>
          <w:lang w:val="en-US"/>
        </w:rPr>
        <w:t>C). In SLOs (lymph nodes and Peyer’s patches), rare ILC2s localized to capsular, interfollicular, and medullary regions (</w:t>
      </w:r>
      <w:hyperlink r:id="rId3" w:anchor="mmc1" w:history="1">
        <w:r w:rsidRPr="003455CA">
          <w:rPr>
            <w:rStyle w:val="Hyperlink"/>
            <w:lang w:val="en-US"/>
          </w:rPr>
          <w:t>Figures S2</w:t>
        </w:r>
      </w:hyperlink>
      <w:r w:rsidRPr="003455CA">
        <w:rPr>
          <w:lang w:val="en-US"/>
        </w:rPr>
        <w:t xml:space="preserve">D and S2E). </w:t>
      </w:r>
    </w:p>
  </w:comment>
  <w:comment w:id="41" w:author="Hauser-Hankeln, Anja" w:date="2025-07-04T16:09:00Z" w:initials="HHA">
    <w:p w14:paraId="25C03748" w14:textId="77777777" w:rsidR="003C7190" w:rsidRDefault="003C7190" w:rsidP="003C7190">
      <w:r>
        <w:rPr>
          <w:rStyle w:val="Kommentarzeichen"/>
        </w:rPr>
        <w:annotationRef/>
      </w:r>
      <w:r>
        <w:rPr>
          <w:sz w:val="20"/>
          <w:szCs w:val="20"/>
        </w:rPr>
        <w:t>ab hier könnte das auch in den limitations abschnitt</w:t>
      </w:r>
    </w:p>
  </w:comment>
  <w:comment w:id="42" w:author="Kroh, Sandy" w:date="2025-07-09T19:33:00Z" w:initials="SK">
    <w:p w14:paraId="3C0F6172" w14:textId="77777777" w:rsidR="00173D77" w:rsidRDefault="00173D77" w:rsidP="00173D77">
      <w:pPr>
        <w:pStyle w:val="Kommentartext"/>
      </w:pPr>
      <w:r>
        <w:rPr>
          <w:rStyle w:val="Kommentarzeichen"/>
        </w:rPr>
        <w:annotationRef/>
      </w:r>
      <w:r>
        <w:t xml:space="preserve">Der Limitations part ist auf 200 Wörter begrenzt und wir haben bisher dort schon knapp 200. </w:t>
      </w:r>
    </w:p>
  </w:comment>
  <w:comment w:id="43" w:author="Kroh, Sandy" w:date="2025-06-17T10:53:00Z" w:initials="SK">
    <w:p w14:paraId="61FDBE3C" w14:textId="6C70E854" w:rsidR="00665BE7" w:rsidRPr="003455CA" w:rsidRDefault="00665BE7" w:rsidP="00665BE7">
      <w:pPr>
        <w:pStyle w:val="Kommentartext"/>
        <w:rPr>
          <w:lang w:val="en-US"/>
        </w:rPr>
      </w:pPr>
      <w:r>
        <w:rPr>
          <w:rStyle w:val="Kommentarzeichen"/>
        </w:rPr>
        <w:annotationRef/>
      </w:r>
      <w:r w:rsidRPr="003455CA">
        <w:rPr>
          <w:lang w:val="en-US"/>
        </w:rPr>
        <w:t xml:space="preserve">While in theory, available spatial transcriptomics tools have single cell-resolution, in practice, this is often not achieved because of non-ideal tissue-specific properties that do not allow the analysis on a single cell-level. </w:t>
      </w:r>
    </w:p>
  </w:comment>
  <w:comment w:id="44" w:author="Hauser-Hankeln, Anja" w:date="2025-07-04T16:13:00Z" w:initials="HHA">
    <w:p w14:paraId="53F8BA7A" w14:textId="77777777" w:rsidR="00B0688B" w:rsidRDefault="00B0688B" w:rsidP="00B0688B">
      <w:r>
        <w:rPr>
          <w:rStyle w:val="Kommentarzeichen"/>
        </w:rPr>
        <w:annotationRef/>
      </w:r>
      <w:r>
        <w:rPr>
          <w:sz w:val="20"/>
          <w:szCs w:val="20"/>
        </w:rPr>
        <w:t>genauer sagen was conserved ist, da es ja 2 verschiednene Gewebe sind</w:t>
      </w:r>
    </w:p>
  </w:comment>
  <w:comment w:id="45" w:author="Hauser-Hankeln, Anja" w:date="2025-07-04T16:10:00Z" w:initials="HHA">
    <w:p w14:paraId="328468F7" w14:textId="77777777" w:rsidR="0087553E" w:rsidRDefault="0087553E" w:rsidP="0087553E">
      <w:r>
        <w:rPr>
          <w:rStyle w:val="Kommentarzeichen"/>
        </w:rPr>
        <w:annotationRef/>
      </w:r>
      <w:r>
        <w:rPr>
          <w:sz w:val="20"/>
          <w:szCs w:val="20"/>
        </w:rPr>
        <w:t>of ?</w:t>
      </w:r>
    </w:p>
  </w:comment>
  <w:comment w:id="46" w:author="Hauser-Hankeln, Anja" w:date="2025-07-04T16:11:00Z" w:initials="HHA">
    <w:p w14:paraId="1CBB9769" w14:textId="77777777" w:rsidR="0087553E" w:rsidRDefault="0087553E" w:rsidP="0087553E">
      <w:r>
        <w:rPr>
          <w:rStyle w:val="Kommentarzeichen"/>
        </w:rPr>
        <w:annotationRef/>
      </w:r>
      <w:r>
        <w:rPr>
          <w:sz w:val="20"/>
          <w:szCs w:val="20"/>
        </w:rPr>
        <w:t>vielleicht könnte man hier nich etwas über  die Bedeutung von 3D Analysen sagen, insbesondere bei seltenen Zellen?</w:t>
      </w:r>
    </w:p>
  </w:comment>
  <w:comment w:id="49" w:author="Kroh, Sandy" w:date="2025-07-10T16:09:00Z" w:initials="SK">
    <w:p w14:paraId="53988477" w14:textId="77777777" w:rsidR="00262130" w:rsidRDefault="00262130" w:rsidP="00262130">
      <w:pPr>
        <w:pStyle w:val="Kommentartext"/>
      </w:pPr>
      <w:r>
        <w:rPr>
          <w:rStyle w:val="Kommentarzeichen"/>
        </w:rPr>
        <w:annotationRef/>
      </w:r>
      <w:r w:rsidRPr="003455CA">
        <w:rPr>
          <w:lang w:val="en-US"/>
        </w:rPr>
        <w:t xml:space="preserve">@Artür, do you think I should go more into detail here? I have a github repo with all the visualizations and analysis that I want to make public. </w:t>
      </w:r>
      <w:r>
        <w:t>What would you suggest?:)</w:t>
      </w:r>
    </w:p>
  </w:comment>
  <w:comment w:id="50" w:author="Artür Manukyan" w:date="2025-07-11T20:59:00Z" w:initials="AM">
    <w:p w14:paraId="731CB3C6" w14:textId="4DE0E303" w:rsidR="004D02E8" w:rsidRDefault="004D02E8">
      <w:pPr>
        <w:pStyle w:val="Kommentartext"/>
      </w:pPr>
      <w:r>
        <w:rPr>
          <w:rStyle w:val="Kommentarzeichen"/>
        </w:rPr>
        <w:annotationRef/>
      </w:r>
      <w:r>
        <w:rPr>
          <w:noProof/>
        </w:rPr>
        <w:t>I made updates.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C85082" w15:done="1"/>
  <w15:commentEx w15:paraId="383D01D9" w15:paraIdParent="46C85082" w15:done="1"/>
  <w15:commentEx w15:paraId="2D567E6B" w15:done="1"/>
  <w15:commentEx w15:paraId="497D9645" w15:done="1"/>
  <w15:commentEx w15:paraId="2A724CEB" w15:done="1"/>
  <w15:commentEx w15:paraId="664F7B35" w15:done="1"/>
  <w15:commentEx w15:paraId="4567E434" w15:done="1"/>
  <w15:commentEx w15:paraId="3E7FE9E7" w15:done="1"/>
  <w15:commentEx w15:paraId="0A4D4A62" w15:paraIdParent="3E7FE9E7" w15:done="1"/>
  <w15:commentEx w15:paraId="25504A6C" w15:done="1"/>
  <w15:commentEx w15:paraId="07D672A7" w15:paraIdParent="25504A6C" w15:done="1"/>
  <w15:commentEx w15:paraId="6BDEBC31" w15:done="1"/>
  <w15:commentEx w15:paraId="1AED1D5B" w15:paraIdParent="6BDEBC31" w15:done="1"/>
  <w15:commentEx w15:paraId="6D25B5A9" w15:done="1"/>
  <w15:commentEx w15:paraId="58935062" w15:paraIdParent="6D25B5A9" w15:done="1"/>
  <w15:commentEx w15:paraId="158C6287" w15:done="1"/>
  <w15:commentEx w15:paraId="7467B3A4" w15:paraIdParent="158C6287" w15:done="1"/>
  <w15:commentEx w15:paraId="3A127467" w15:done="1"/>
  <w15:commentEx w15:paraId="3147D57C" w15:done="0"/>
  <w15:commentEx w15:paraId="6348E8C7" w15:done="1"/>
  <w15:commentEx w15:paraId="2195F0B0" w15:done="1"/>
  <w15:commentEx w15:paraId="482033BC" w15:done="1"/>
  <w15:commentEx w15:paraId="03707417" w15:paraIdParent="482033BC" w15:done="1"/>
  <w15:commentEx w15:paraId="12424799" w15:done="1"/>
  <w15:commentEx w15:paraId="6985AE80" w15:done="0"/>
  <w15:commentEx w15:paraId="06D74750" w15:paraIdParent="6985AE80" w15:done="0"/>
  <w15:commentEx w15:paraId="553FC1CD" w15:done="1"/>
  <w15:commentEx w15:paraId="42E75E6B" w15:done="1"/>
  <w15:commentEx w15:paraId="411E0A82" w15:done="1"/>
  <w15:commentEx w15:paraId="3885FCB0" w15:done="1"/>
  <w15:commentEx w15:paraId="6CEDD123" w15:done="1"/>
  <w15:commentEx w15:paraId="03683998" w15:done="1"/>
  <w15:commentEx w15:paraId="25C03748" w15:done="0"/>
  <w15:commentEx w15:paraId="3C0F6172" w15:paraIdParent="25C03748" w15:done="0"/>
  <w15:commentEx w15:paraId="61FDBE3C" w15:done="1"/>
  <w15:commentEx w15:paraId="53F8BA7A" w15:done="1"/>
  <w15:commentEx w15:paraId="328468F7" w15:done="1"/>
  <w15:commentEx w15:paraId="1CBB9769" w15:done="1"/>
  <w15:commentEx w15:paraId="53988477" w15:done="0"/>
  <w15:commentEx w15:paraId="731CB3C6" w15:paraIdParent="539884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3CE317" w16cex:dateUtc="2025-06-25T08:46:00Z"/>
  <w16cex:commentExtensible w16cex:durableId="035AB05C" w16cex:dateUtc="2025-06-27T12:18:00Z"/>
  <w16cex:commentExtensible w16cex:durableId="663DD4A0" w16cex:dateUtc="2025-07-09T17:16:00Z"/>
  <w16cex:commentExtensible w16cex:durableId="666EFC6C" w16cex:dateUtc="2025-07-09T13:37:00Z"/>
  <w16cex:commentExtensible w16cex:durableId="4E389DE6" w16cex:dateUtc="2025-06-16T08:58:00Z"/>
  <w16cex:commentExtensible w16cex:durableId="0C4573D2" w16cex:dateUtc="2025-06-17T12:35:00Z"/>
  <w16cex:commentExtensible w16cex:durableId="6F741444" w16cex:dateUtc="2025-07-01T18:43:00Z">
    <w16cex:extLst>
      <w16:ext w16:uri="{CE6994B0-6A32-4C9F-8C6B-6E91EDA988CE}">
        <cr:reactions xmlns:cr="http://schemas.microsoft.com/office/comments/2020/reactions">
          <cr:reaction reactionType="1">
            <cr:reactionInfo dateUtc="2025-07-09T10:11:23Z">
              <cr:user userId="S::sandy.kroh@charite.de::c1ce1c71-109c-4342-b7fc-693b91862882" userProvider="AD" userName="Kroh, Sandy"/>
            </cr:reactionInfo>
          </cr:reaction>
        </cr:reactions>
      </w16:ext>
    </w16cex:extLst>
  </w16cex:commentExtensible>
  <w16cex:commentExtensible w16cex:durableId="6F0FC790" w16cex:dateUtc="2025-06-25T10:24:00Z"/>
  <w16cex:commentExtensible w16cex:durableId="7D6618E6" w16cex:dateUtc="2025-06-27T12:18:00Z"/>
  <w16cex:commentExtensible w16cex:durableId="0D6018CB" w16cex:dateUtc="2025-06-25T10:30:00Z"/>
  <w16cex:commentExtensible w16cex:durableId="789F2A0E" w16cex:dateUtc="2025-06-27T13:20:00Z"/>
  <w16cex:commentExtensible w16cex:durableId="2F17F86F" w16cex:dateUtc="2025-07-01T18:45:00Z"/>
  <w16cex:commentExtensible w16cex:durableId="4D62E0E1" w16cex:dateUtc="2025-07-09T14:29:00Z"/>
  <w16cex:commentExtensible w16cex:durableId="1201FC07" w16cex:dateUtc="2025-06-26T05:12:00Z"/>
  <w16cex:commentExtensible w16cex:durableId="69127B08" w16cex:dateUtc="2025-06-27T08:49:00Z"/>
  <w16cex:commentExtensible w16cex:durableId="446ED63E" w16cex:dateUtc="2025-07-04T13:31:00Z"/>
  <w16cex:commentExtensible w16cex:durableId="4509C792" w16cex:dateUtc="2025-07-09T11:59:00Z"/>
  <w16cex:commentExtensible w16cex:durableId="42FFEBAC" w16cex:dateUtc="2025-07-04T13:33:00Z"/>
  <w16cex:commentExtensible w16cex:durableId="0B22510E" w16cex:dateUtc="2025-07-04T13:33:00Z"/>
  <w16cex:commentExtensible w16cex:durableId="300DEA4A" w16cex:dateUtc="2025-07-04T13:34:00Z"/>
  <w16cex:commentExtensible w16cex:durableId="095F5B04" w16cex:dateUtc="2025-06-26T05:14:00Z"/>
  <w16cex:commentExtensible w16cex:durableId="2D7F68E9" w16cex:dateUtc="2025-05-30T11:37:00Z"/>
  <w16cex:commentExtensible w16cex:durableId="265F6402" w16cex:dateUtc="2025-06-26T05:15:00Z"/>
  <w16cex:commentExtensible w16cex:durableId="75AFD4D5" w16cex:dateUtc="2025-07-04T13:38:00Z"/>
  <w16cex:commentExtensible w16cex:durableId="7DF35006" w16cex:dateUtc="2025-07-04T13:39:00Z"/>
  <w16cex:commentExtensible w16cex:durableId="11C81D9C" w16cex:dateUtc="2025-07-09T12:22:00Z"/>
  <w16cex:commentExtensible w16cex:durableId="30F98559" w16cex:dateUtc="2025-06-26T05:18:00Z"/>
  <w16cex:commentExtensible w16cex:durableId="118B73E4" w16cex:dateUtc="2025-06-16T08:08:00Z"/>
  <w16cex:commentExtensible w16cex:durableId="1F412BD9" w16cex:dateUtc="2025-06-16T09:10:00Z"/>
  <w16cex:commentExtensible w16cex:durableId="2BEAD0E3" w16cex:dateUtc="2025-06-16T09:10:00Z"/>
  <w16cex:commentExtensible w16cex:durableId="06771CBE" w16cex:dateUtc="2025-06-18T09:06:00Z"/>
  <w16cex:commentExtensible w16cex:durableId="0CB7BBD6" w16cex:dateUtc="2025-06-16T07:45:00Z"/>
  <w16cex:commentExtensible w16cex:durableId="43DA2209" w16cex:dateUtc="2025-07-04T14:09:00Z"/>
  <w16cex:commentExtensible w16cex:durableId="109CB477" w16cex:dateUtc="2025-07-09T17:33:00Z"/>
  <w16cex:commentExtensible w16cex:durableId="59BBAB90" w16cex:dateUtc="2025-06-17T08:53:00Z"/>
  <w16cex:commentExtensible w16cex:durableId="1D578E82" w16cex:dateUtc="2025-07-04T14:13:00Z"/>
  <w16cex:commentExtensible w16cex:durableId="6C8B540A" w16cex:dateUtc="2025-07-04T14:10:00Z"/>
  <w16cex:commentExtensible w16cex:durableId="41CD9442" w16cex:dateUtc="2025-07-04T14:11:00Z"/>
  <w16cex:commentExtensible w16cex:durableId="1C224567" w16cex:dateUtc="2025-07-10T14:09:00Z"/>
  <w16cex:commentExtensible w16cex:durableId="48BD4E26" w16cex:dateUtc="2025-07-11T18:5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C85082" w16cid:durableId="7E3CE317"/>
  <w16cid:commentId w16cid:paraId="383D01D9" w16cid:durableId="035AB05C"/>
  <w16cid:commentId w16cid:paraId="2D567E6B" w16cid:durableId="663DD4A0"/>
  <w16cid:commentId w16cid:paraId="497D9645" w16cid:durableId="666EFC6C"/>
  <w16cid:commentId w16cid:paraId="2A724CEB" w16cid:durableId="4E389DE6"/>
  <w16cid:commentId w16cid:paraId="664F7B35" w16cid:durableId="0C4573D2"/>
  <w16cid:commentId w16cid:paraId="4567E434" w16cid:durableId="6F741444"/>
  <w16cid:commentId w16cid:paraId="3E7FE9E7" w16cid:durableId="6F0FC790"/>
  <w16cid:commentId w16cid:paraId="0A4D4A62" w16cid:durableId="7D6618E6"/>
  <w16cid:commentId w16cid:paraId="25504A6C" w16cid:durableId="0D6018CB"/>
  <w16cid:commentId w16cid:paraId="07D672A7" w16cid:durableId="789F2A0E"/>
  <w16cid:commentId w16cid:paraId="6BDEBC31" w16cid:durableId="2F17F86F"/>
  <w16cid:commentId w16cid:paraId="1AED1D5B" w16cid:durableId="4D62E0E1"/>
  <w16cid:commentId w16cid:paraId="6D25B5A9" w16cid:durableId="1201FC07"/>
  <w16cid:commentId w16cid:paraId="58935062" w16cid:durableId="69127B08"/>
  <w16cid:commentId w16cid:paraId="158C6287" w16cid:durableId="446ED63E"/>
  <w16cid:commentId w16cid:paraId="7467B3A4" w16cid:durableId="4509C792"/>
  <w16cid:commentId w16cid:paraId="3A127467" w16cid:durableId="42FFEBAC"/>
  <w16cid:commentId w16cid:paraId="3147D57C" w16cid:durableId="0B22510E"/>
  <w16cid:commentId w16cid:paraId="6348E8C7" w16cid:durableId="300DEA4A"/>
  <w16cid:commentId w16cid:paraId="2195F0B0" w16cid:durableId="095F5B04"/>
  <w16cid:commentId w16cid:paraId="482033BC" w16cid:durableId="2D7F68E9"/>
  <w16cid:commentId w16cid:paraId="03707417" w16cid:durableId="265F6402"/>
  <w16cid:commentId w16cid:paraId="12424799" w16cid:durableId="75AFD4D5"/>
  <w16cid:commentId w16cid:paraId="6985AE80" w16cid:durableId="7DF35006"/>
  <w16cid:commentId w16cid:paraId="06D74750" w16cid:durableId="11C81D9C"/>
  <w16cid:commentId w16cid:paraId="553FC1CD" w16cid:durableId="30F98559"/>
  <w16cid:commentId w16cid:paraId="42E75E6B" w16cid:durableId="118B73E4"/>
  <w16cid:commentId w16cid:paraId="411E0A82" w16cid:durableId="1F412BD9"/>
  <w16cid:commentId w16cid:paraId="3885FCB0" w16cid:durableId="2BEAD0E3"/>
  <w16cid:commentId w16cid:paraId="6CEDD123" w16cid:durableId="06771CBE"/>
  <w16cid:commentId w16cid:paraId="03683998" w16cid:durableId="0CB7BBD6"/>
  <w16cid:commentId w16cid:paraId="25C03748" w16cid:durableId="43DA2209"/>
  <w16cid:commentId w16cid:paraId="3C0F6172" w16cid:durableId="109CB477"/>
  <w16cid:commentId w16cid:paraId="61FDBE3C" w16cid:durableId="59BBAB90"/>
  <w16cid:commentId w16cid:paraId="53F8BA7A" w16cid:durableId="1D578E82"/>
  <w16cid:commentId w16cid:paraId="328468F7" w16cid:durableId="6C8B540A"/>
  <w16cid:commentId w16cid:paraId="1CBB9769" w16cid:durableId="41CD9442"/>
  <w16cid:commentId w16cid:paraId="53988477" w16cid:durableId="1C224567"/>
  <w16cid:commentId w16cid:paraId="731CB3C6" w16cid:durableId="48BD4E2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13D1AA" w14:textId="77777777" w:rsidR="00AF2D01" w:rsidRDefault="00AF2D01" w:rsidP="00E521BA">
      <w:pPr>
        <w:spacing w:after="0" w:line="240" w:lineRule="auto"/>
      </w:pPr>
      <w:r>
        <w:separator/>
      </w:r>
    </w:p>
  </w:endnote>
  <w:endnote w:type="continuationSeparator" w:id="0">
    <w:p w14:paraId="6188E766" w14:textId="77777777" w:rsidR="00AF2D01" w:rsidRDefault="00AF2D01" w:rsidP="00E521BA">
      <w:pPr>
        <w:spacing w:after="0" w:line="240" w:lineRule="auto"/>
      </w:pPr>
      <w:r>
        <w:continuationSeparator/>
      </w:r>
    </w:p>
  </w:endnote>
  <w:endnote w:type="continuationNotice" w:id="1">
    <w:p w14:paraId="25D729B0" w14:textId="77777777" w:rsidR="00AF2D01" w:rsidRDefault="00AF2D0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05854" w14:textId="77777777" w:rsidR="00AF2D01" w:rsidRDefault="00AF2D01" w:rsidP="00E521BA">
      <w:pPr>
        <w:spacing w:after="0" w:line="240" w:lineRule="auto"/>
      </w:pPr>
      <w:r>
        <w:separator/>
      </w:r>
    </w:p>
  </w:footnote>
  <w:footnote w:type="continuationSeparator" w:id="0">
    <w:p w14:paraId="4B3B029F" w14:textId="77777777" w:rsidR="00AF2D01" w:rsidRDefault="00AF2D01" w:rsidP="00E521BA">
      <w:pPr>
        <w:spacing w:after="0" w:line="240" w:lineRule="auto"/>
      </w:pPr>
      <w:r>
        <w:continuationSeparator/>
      </w:r>
    </w:p>
  </w:footnote>
  <w:footnote w:type="continuationNotice" w:id="1">
    <w:p w14:paraId="0B9C91F8" w14:textId="77777777" w:rsidR="00AF2D01" w:rsidRDefault="00AF2D0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45C12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3F3A28F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5B6EBD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71E4AF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B91CE90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1259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2C600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1EB09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7C2A9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8D0320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71F0D4F"/>
    <w:multiLevelType w:val="hybridMultilevel"/>
    <w:tmpl w:val="F98ABD94"/>
    <w:lvl w:ilvl="0" w:tplc="DCD0C008">
      <w:start w:val="12"/>
      <w:numFmt w:val="bullet"/>
      <w:lvlText w:val="-"/>
      <w:lvlJc w:val="left"/>
      <w:pPr>
        <w:ind w:left="720" w:hanging="360"/>
      </w:pPr>
      <w:rPr>
        <w:rFonts w:ascii="Segoe UI" w:eastAsiaTheme="minorHAnsi" w:hAnsi="Segoe UI" w:cs="Segoe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2B01D1"/>
    <w:multiLevelType w:val="hybridMultilevel"/>
    <w:tmpl w:val="CD0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27E508D"/>
    <w:multiLevelType w:val="multilevel"/>
    <w:tmpl w:val="09068D4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15"/>
  </w:num>
  <w:num w:numId="2" w16cid:durableId="1250457462">
    <w:abstractNumId w:val="13"/>
  </w:num>
  <w:num w:numId="3" w16cid:durableId="1374189114">
    <w:abstractNumId w:val="10"/>
  </w:num>
  <w:num w:numId="4" w16cid:durableId="496580295">
    <w:abstractNumId w:val="12"/>
  </w:num>
  <w:num w:numId="5" w16cid:durableId="1335574938">
    <w:abstractNumId w:val="11"/>
  </w:num>
  <w:num w:numId="6" w16cid:durableId="1744792850">
    <w:abstractNumId w:val="0"/>
  </w:num>
  <w:num w:numId="7" w16cid:durableId="311060130">
    <w:abstractNumId w:val="1"/>
  </w:num>
  <w:num w:numId="8" w16cid:durableId="1408574651">
    <w:abstractNumId w:val="2"/>
  </w:num>
  <w:num w:numId="9" w16cid:durableId="707100279">
    <w:abstractNumId w:val="3"/>
  </w:num>
  <w:num w:numId="10" w16cid:durableId="1291128431">
    <w:abstractNumId w:val="4"/>
  </w:num>
  <w:num w:numId="11" w16cid:durableId="721486702">
    <w:abstractNumId w:val="5"/>
  </w:num>
  <w:num w:numId="12" w16cid:durableId="18314209">
    <w:abstractNumId w:val="6"/>
  </w:num>
  <w:num w:numId="13" w16cid:durableId="2140561175">
    <w:abstractNumId w:val="7"/>
  </w:num>
  <w:num w:numId="14" w16cid:durableId="35549631">
    <w:abstractNumId w:val="8"/>
  </w:num>
  <w:num w:numId="15" w16cid:durableId="1741321612">
    <w:abstractNumId w:val="9"/>
  </w:num>
  <w:num w:numId="16" w16cid:durableId="1757969842">
    <w:abstractNumId w:val="1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Artür Manukyan">
    <w15:presenceInfo w15:providerId="Windows Live" w15:userId="b9c697c74ea21478"/>
  </w15:person>
  <w15:person w15:author="Hauser-Hankeln, Anja">
    <w15:presenceInfo w15:providerId="AD" w15:userId="S::anja.hauser-hankeln@charite.de::b7ae3953-c05a-4d69-a86f-a52aac2d0feb"/>
  </w15:person>
  <w15:person w15:author="Kroh, Sandy">
    <w15:presenceInfo w15:providerId="AD" w15:userId="S::sandy.kroh@charite.de::c1ce1c71-109c-4342-b7fc-693b918628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trackRevisions/>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336"/>
    <w:rsid w:val="00001566"/>
    <w:rsid w:val="00002062"/>
    <w:rsid w:val="00002633"/>
    <w:rsid w:val="00002D32"/>
    <w:rsid w:val="0000391B"/>
    <w:rsid w:val="00003B4D"/>
    <w:rsid w:val="000047E4"/>
    <w:rsid w:val="00004FBF"/>
    <w:rsid w:val="00005AE8"/>
    <w:rsid w:val="00006CA6"/>
    <w:rsid w:val="000072E2"/>
    <w:rsid w:val="000076E9"/>
    <w:rsid w:val="00010011"/>
    <w:rsid w:val="000100C5"/>
    <w:rsid w:val="00011087"/>
    <w:rsid w:val="000116F2"/>
    <w:rsid w:val="00013E03"/>
    <w:rsid w:val="00013FA6"/>
    <w:rsid w:val="000145D7"/>
    <w:rsid w:val="00014BAB"/>
    <w:rsid w:val="00014C63"/>
    <w:rsid w:val="00016E71"/>
    <w:rsid w:val="0001755E"/>
    <w:rsid w:val="000176EA"/>
    <w:rsid w:val="0002081D"/>
    <w:rsid w:val="0002146A"/>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4726E"/>
    <w:rsid w:val="000507A1"/>
    <w:rsid w:val="00050DB1"/>
    <w:rsid w:val="0005120C"/>
    <w:rsid w:val="00053227"/>
    <w:rsid w:val="0005327E"/>
    <w:rsid w:val="0005398D"/>
    <w:rsid w:val="000544B2"/>
    <w:rsid w:val="00054ABC"/>
    <w:rsid w:val="00054C4C"/>
    <w:rsid w:val="000551EC"/>
    <w:rsid w:val="000568F7"/>
    <w:rsid w:val="00056B30"/>
    <w:rsid w:val="00056F9A"/>
    <w:rsid w:val="000606FE"/>
    <w:rsid w:val="00060A1C"/>
    <w:rsid w:val="00063819"/>
    <w:rsid w:val="00063DC7"/>
    <w:rsid w:val="000646D0"/>
    <w:rsid w:val="00065B3E"/>
    <w:rsid w:val="00066945"/>
    <w:rsid w:val="00066FCE"/>
    <w:rsid w:val="00070C34"/>
    <w:rsid w:val="0007122A"/>
    <w:rsid w:val="00071E37"/>
    <w:rsid w:val="00072052"/>
    <w:rsid w:val="00072A7F"/>
    <w:rsid w:val="00073B62"/>
    <w:rsid w:val="000743CC"/>
    <w:rsid w:val="00074E7A"/>
    <w:rsid w:val="00075213"/>
    <w:rsid w:val="00080E6A"/>
    <w:rsid w:val="00082DF8"/>
    <w:rsid w:val="00084544"/>
    <w:rsid w:val="00084AFE"/>
    <w:rsid w:val="000856AB"/>
    <w:rsid w:val="00085C4A"/>
    <w:rsid w:val="000877AA"/>
    <w:rsid w:val="00090350"/>
    <w:rsid w:val="0009085F"/>
    <w:rsid w:val="00090B38"/>
    <w:rsid w:val="000924B1"/>
    <w:rsid w:val="00092E3A"/>
    <w:rsid w:val="0009410D"/>
    <w:rsid w:val="00094708"/>
    <w:rsid w:val="00096604"/>
    <w:rsid w:val="000968BF"/>
    <w:rsid w:val="00096AC6"/>
    <w:rsid w:val="00097B0B"/>
    <w:rsid w:val="000A01B7"/>
    <w:rsid w:val="000A0F9B"/>
    <w:rsid w:val="000A1139"/>
    <w:rsid w:val="000A1601"/>
    <w:rsid w:val="000A1DC2"/>
    <w:rsid w:val="000A375E"/>
    <w:rsid w:val="000A46BE"/>
    <w:rsid w:val="000A66F3"/>
    <w:rsid w:val="000A7B82"/>
    <w:rsid w:val="000B07A6"/>
    <w:rsid w:val="000B0BB6"/>
    <w:rsid w:val="000B0C9F"/>
    <w:rsid w:val="000B1925"/>
    <w:rsid w:val="000B1B11"/>
    <w:rsid w:val="000B1F98"/>
    <w:rsid w:val="000B25ED"/>
    <w:rsid w:val="000B295F"/>
    <w:rsid w:val="000B55DD"/>
    <w:rsid w:val="000B75DE"/>
    <w:rsid w:val="000B7608"/>
    <w:rsid w:val="000C0A60"/>
    <w:rsid w:val="000C0F19"/>
    <w:rsid w:val="000C153A"/>
    <w:rsid w:val="000C1AB7"/>
    <w:rsid w:val="000C1CF5"/>
    <w:rsid w:val="000C23E6"/>
    <w:rsid w:val="000C3203"/>
    <w:rsid w:val="000C3F82"/>
    <w:rsid w:val="000C42F2"/>
    <w:rsid w:val="000C607E"/>
    <w:rsid w:val="000C75AB"/>
    <w:rsid w:val="000D1E59"/>
    <w:rsid w:val="000D5929"/>
    <w:rsid w:val="000D5FE4"/>
    <w:rsid w:val="000D7207"/>
    <w:rsid w:val="000E0241"/>
    <w:rsid w:val="000E0DEF"/>
    <w:rsid w:val="000E1A38"/>
    <w:rsid w:val="000E2FEF"/>
    <w:rsid w:val="000E305E"/>
    <w:rsid w:val="000E328C"/>
    <w:rsid w:val="000E7D95"/>
    <w:rsid w:val="000F1494"/>
    <w:rsid w:val="000F288D"/>
    <w:rsid w:val="000F383D"/>
    <w:rsid w:val="000F551E"/>
    <w:rsid w:val="000F7567"/>
    <w:rsid w:val="00100CB3"/>
    <w:rsid w:val="00101079"/>
    <w:rsid w:val="00102483"/>
    <w:rsid w:val="001025AE"/>
    <w:rsid w:val="00103723"/>
    <w:rsid w:val="00103A4A"/>
    <w:rsid w:val="0010493D"/>
    <w:rsid w:val="00105AB7"/>
    <w:rsid w:val="0010789D"/>
    <w:rsid w:val="001107E6"/>
    <w:rsid w:val="00111F71"/>
    <w:rsid w:val="0011350A"/>
    <w:rsid w:val="00113D4F"/>
    <w:rsid w:val="0011455F"/>
    <w:rsid w:val="00116C6E"/>
    <w:rsid w:val="00117765"/>
    <w:rsid w:val="00117773"/>
    <w:rsid w:val="001179CC"/>
    <w:rsid w:val="00117E05"/>
    <w:rsid w:val="00117F59"/>
    <w:rsid w:val="001206DA"/>
    <w:rsid w:val="00123273"/>
    <w:rsid w:val="0012488D"/>
    <w:rsid w:val="0012723B"/>
    <w:rsid w:val="00127259"/>
    <w:rsid w:val="001274E1"/>
    <w:rsid w:val="00127808"/>
    <w:rsid w:val="00130BA6"/>
    <w:rsid w:val="001310BD"/>
    <w:rsid w:val="00132903"/>
    <w:rsid w:val="00132C4E"/>
    <w:rsid w:val="00132FD1"/>
    <w:rsid w:val="00134066"/>
    <w:rsid w:val="001360DE"/>
    <w:rsid w:val="001415B7"/>
    <w:rsid w:val="001423DE"/>
    <w:rsid w:val="00143801"/>
    <w:rsid w:val="00143985"/>
    <w:rsid w:val="00143CFC"/>
    <w:rsid w:val="00144C86"/>
    <w:rsid w:val="00144C9B"/>
    <w:rsid w:val="00145AA3"/>
    <w:rsid w:val="00145F2F"/>
    <w:rsid w:val="00147063"/>
    <w:rsid w:val="00147B28"/>
    <w:rsid w:val="00150298"/>
    <w:rsid w:val="001520A2"/>
    <w:rsid w:val="001526FB"/>
    <w:rsid w:val="00152B6E"/>
    <w:rsid w:val="001536E5"/>
    <w:rsid w:val="00154304"/>
    <w:rsid w:val="00154630"/>
    <w:rsid w:val="001546B4"/>
    <w:rsid w:val="00155413"/>
    <w:rsid w:val="00155C1B"/>
    <w:rsid w:val="00157756"/>
    <w:rsid w:val="001578E8"/>
    <w:rsid w:val="00160A9D"/>
    <w:rsid w:val="00160AE2"/>
    <w:rsid w:val="00162BED"/>
    <w:rsid w:val="00163A9E"/>
    <w:rsid w:val="00163C50"/>
    <w:rsid w:val="001650BD"/>
    <w:rsid w:val="00167325"/>
    <w:rsid w:val="00170115"/>
    <w:rsid w:val="00170921"/>
    <w:rsid w:val="00171ACD"/>
    <w:rsid w:val="001738B5"/>
    <w:rsid w:val="00173D77"/>
    <w:rsid w:val="001747A7"/>
    <w:rsid w:val="0017580C"/>
    <w:rsid w:val="00176041"/>
    <w:rsid w:val="00180A86"/>
    <w:rsid w:val="0018188C"/>
    <w:rsid w:val="00182B5A"/>
    <w:rsid w:val="001839FB"/>
    <w:rsid w:val="001847C2"/>
    <w:rsid w:val="00184C3F"/>
    <w:rsid w:val="001864E0"/>
    <w:rsid w:val="00186A6E"/>
    <w:rsid w:val="00186BE0"/>
    <w:rsid w:val="00186DF9"/>
    <w:rsid w:val="00187162"/>
    <w:rsid w:val="0018791B"/>
    <w:rsid w:val="001908C4"/>
    <w:rsid w:val="0019354C"/>
    <w:rsid w:val="00193A11"/>
    <w:rsid w:val="00193A55"/>
    <w:rsid w:val="0019423C"/>
    <w:rsid w:val="00194CA4"/>
    <w:rsid w:val="001960C9"/>
    <w:rsid w:val="00197C34"/>
    <w:rsid w:val="001A229A"/>
    <w:rsid w:val="001A2820"/>
    <w:rsid w:val="001A29BE"/>
    <w:rsid w:val="001A3491"/>
    <w:rsid w:val="001A53A9"/>
    <w:rsid w:val="001A5801"/>
    <w:rsid w:val="001A5B76"/>
    <w:rsid w:val="001A627A"/>
    <w:rsid w:val="001A77D1"/>
    <w:rsid w:val="001B00D7"/>
    <w:rsid w:val="001B10D8"/>
    <w:rsid w:val="001B1FD3"/>
    <w:rsid w:val="001B312D"/>
    <w:rsid w:val="001B3831"/>
    <w:rsid w:val="001B44BA"/>
    <w:rsid w:val="001B490A"/>
    <w:rsid w:val="001B5DC9"/>
    <w:rsid w:val="001B5F15"/>
    <w:rsid w:val="001B6A7F"/>
    <w:rsid w:val="001B7282"/>
    <w:rsid w:val="001B7815"/>
    <w:rsid w:val="001C1180"/>
    <w:rsid w:val="001C1C8F"/>
    <w:rsid w:val="001C295B"/>
    <w:rsid w:val="001C2FCD"/>
    <w:rsid w:val="001C568C"/>
    <w:rsid w:val="001C6F05"/>
    <w:rsid w:val="001C7528"/>
    <w:rsid w:val="001C76AC"/>
    <w:rsid w:val="001C7A4B"/>
    <w:rsid w:val="001D4585"/>
    <w:rsid w:val="001D49AF"/>
    <w:rsid w:val="001D4A17"/>
    <w:rsid w:val="001D4D8C"/>
    <w:rsid w:val="001D510D"/>
    <w:rsid w:val="001D63FE"/>
    <w:rsid w:val="001D79BC"/>
    <w:rsid w:val="001E00A2"/>
    <w:rsid w:val="001E0AAB"/>
    <w:rsid w:val="001E0EAF"/>
    <w:rsid w:val="001E14F7"/>
    <w:rsid w:val="001E1A80"/>
    <w:rsid w:val="001E1AEC"/>
    <w:rsid w:val="001E1D3B"/>
    <w:rsid w:val="001E2540"/>
    <w:rsid w:val="001E5432"/>
    <w:rsid w:val="001E5E82"/>
    <w:rsid w:val="001F09FE"/>
    <w:rsid w:val="001F20F7"/>
    <w:rsid w:val="001F3046"/>
    <w:rsid w:val="001F475B"/>
    <w:rsid w:val="001F4DD4"/>
    <w:rsid w:val="001F5330"/>
    <w:rsid w:val="001F5A05"/>
    <w:rsid w:val="001F5E58"/>
    <w:rsid w:val="00203EBA"/>
    <w:rsid w:val="00204710"/>
    <w:rsid w:val="00204EB8"/>
    <w:rsid w:val="0020610C"/>
    <w:rsid w:val="00211553"/>
    <w:rsid w:val="00211933"/>
    <w:rsid w:val="00211A92"/>
    <w:rsid w:val="00211FAC"/>
    <w:rsid w:val="00212CC6"/>
    <w:rsid w:val="00213E5B"/>
    <w:rsid w:val="0021422C"/>
    <w:rsid w:val="00214942"/>
    <w:rsid w:val="00216782"/>
    <w:rsid w:val="002178DE"/>
    <w:rsid w:val="002178E3"/>
    <w:rsid w:val="00217A1C"/>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37263"/>
    <w:rsid w:val="002404A6"/>
    <w:rsid w:val="00241B96"/>
    <w:rsid w:val="002420F9"/>
    <w:rsid w:val="0024337A"/>
    <w:rsid w:val="00244C6D"/>
    <w:rsid w:val="00245FE6"/>
    <w:rsid w:val="00246581"/>
    <w:rsid w:val="00251022"/>
    <w:rsid w:val="0025172C"/>
    <w:rsid w:val="00251EBE"/>
    <w:rsid w:val="002520CB"/>
    <w:rsid w:val="0025241E"/>
    <w:rsid w:val="00252C0B"/>
    <w:rsid w:val="00253664"/>
    <w:rsid w:val="00254C0A"/>
    <w:rsid w:val="00255836"/>
    <w:rsid w:val="00255D19"/>
    <w:rsid w:val="00257B1B"/>
    <w:rsid w:val="00257E52"/>
    <w:rsid w:val="002616AD"/>
    <w:rsid w:val="00262130"/>
    <w:rsid w:val="00262BCD"/>
    <w:rsid w:val="00262CB2"/>
    <w:rsid w:val="00263B01"/>
    <w:rsid w:val="00264CC3"/>
    <w:rsid w:val="0026668D"/>
    <w:rsid w:val="00270B12"/>
    <w:rsid w:val="00274A75"/>
    <w:rsid w:val="00274CEA"/>
    <w:rsid w:val="002757C4"/>
    <w:rsid w:val="002768A6"/>
    <w:rsid w:val="00276FB5"/>
    <w:rsid w:val="002826C2"/>
    <w:rsid w:val="00283726"/>
    <w:rsid w:val="00283AC0"/>
    <w:rsid w:val="002842FB"/>
    <w:rsid w:val="00285754"/>
    <w:rsid w:val="002858A0"/>
    <w:rsid w:val="002872E9"/>
    <w:rsid w:val="002904CB"/>
    <w:rsid w:val="002923D9"/>
    <w:rsid w:val="00292F49"/>
    <w:rsid w:val="00293051"/>
    <w:rsid w:val="002931F9"/>
    <w:rsid w:val="0029373F"/>
    <w:rsid w:val="0029525A"/>
    <w:rsid w:val="002954A8"/>
    <w:rsid w:val="00295B84"/>
    <w:rsid w:val="002969CD"/>
    <w:rsid w:val="00297AD1"/>
    <w:rsid w:val="00297CA5"/>
    <w:rsid w:val="002A0D41"/>
    <w:rsid w:val="002A352B"/>
    <w:rsid w:val="002A5935"/>
    <w:rsid w:val="002A79E3"/>
    <w:rsid w:val="002B0801"/>
    <w:rsid w:val="002B33F9"/>
    <w:rsid w:val="002B4A75"/>
    <w:rsid w:val="002B58FE"/>
    <w:rsid w:val="002B5A1E"/>
    <w:rsid w:val="002B712E"/>
    <w:rsid w:val="002B7D91"/>
    <w:rsid w:val="002C142D"/>
    <w:rsid w:val="002C2BF0"/>
    <w:rsid w:val="002C3394"/>
    <w:rsid w:val="002C34FB"/>
    <w:rsid w:val="002C4D0C"/>
    <w:rsid w:val="002C5F63"/>
    <w:rsid w:val="002C641E"/>
    <w:rsid w:val="002C77C5"/>
    <w:rsid w:val="002D058A"/>
    <w:rsid w:val="002D0C2E"/>
    <w:rsid w:val="002D2FC9"/>
    <w:rsid w:val="002D40E7"/>
    <w:rsid w:val="002D5BA8"/>
    <w:rsid w:val="002D60FE"/>
    <w:rsid w:val="002D6430"/>
    <w:rsid w:val="002D7992"/>
    <w:rsid w:val="002D7EB8"/>
    <w:rsid w:val="002D7EEF"/>
    <w:rsid w:val="002E04E5"/>
    <w:rsid w:val="002E1E23"/>
    <w:rsid w:val="002E316E"/>
    <w:rsid w:val="002E351E"/>
    <w:rsid w:val="002E3BED"/>
    <w:rsid w:val="002E446D"/>
    <w:rsid w:val="002E50FE"/>
    <w:rsid w:val="002E5AD7"/>
    <w:rsid w:val="002E5D2D"/>
    <w:rsid w:val="002E6A02"/>
    <w:rsid w:val="002E6F21"/>
    <w:rsid w:val="002F0197"/>
    <w:rsid w:val="002F05DE"/>
    <w:rsid w:val="002F1638"/>
    <w:rsid w:val="002F4199"/>
    <w:rsid w:val="002F62F6"/>
    <w:rsid w:val="002F6366"/>
    <w:rsid w:val="0030150A"/>
    <w:rsid w:val="00301555"/>
    <w:rsid w:val="0030167C"/>
    <w:rsid w:val="00301883"/>
    <w:rsid w:val="00301A81"/>
    <w:rsid w:val="00301B17"/>
    <w:rsid w:val="00301B79"/>
    <w:rsid w:val="00301D6E"/>
    <w:rsid w:val="0030390C"/>
    <w:rsid w:val="00303F3B"/>
    <w:rsid w:val="003049BA"/>
    <w:rsid w:val="00306129"/>
    <w:rsid w:val="00306845"/>
    <w:rsid w:val="0030799D"/>
    <w:rsid w:val="00307DE0"/>
    <w:rsid w:val="00311C30"/>
    <w:rsid w:val="00312EA5"/>
    <w:rsid w:val="00313B0B"/>
    <w:rsid w:val="003144C0"/>
    <w:rsid w:val="003159A2"/>
    <w:rsid w:val="00320257"/>
    <w:rsid w:val="003226F7"/>
    <w:rsid w:val="003235F3"/>
    <w:rsid w:val="0032493D"/>
    <w:rsid w:val="00326483"/>
    <w:rsid w:val="003272B3"/>
    <w:rsid w:val="003304D9"/>
    <w:rsid w:val="003309DF"/>
    <w:rsid w:val="00331AFA"/>
    <w:rsid w:val="003330EA"/>
    <w:rsid w:val="00334720"/>
    <w:rsid w:val="003350BD"/>
    <w:rsid w:val="003372F0"/>
    <w:rsid w:val="003420FC"/>
    <w:rsid w:val="0034241C"/>
    <w:rsid w:val="0034254E"/>
    <w:rsid w:val="00342EBC"/>
    <w:rsid w:val="00343544"/>
    <w:rsid w:val="003455CA"/>
    <w:rsid w:val="00347DB6"/>
    <w:rsid w:val="00350223"/>
    <w:rsid w:val="00350B38"/>
    <w:rsid w:val="00351C44"/>
    <w:rsid w:val="0035374C"/>
    <w:rsid w:val="00355127"/>
    <w:rsid w:val="0035778F"/>
    <w:rsid w:val="0036005C"/>
    <w:rsid w:val="00360659"/>
    <w:rsid w:val="00360F6E"/>
    <w:rsid w:val="0036111A"/>
    <w:rsid w:val="00362172"/>
    <w:rsid w:val="003626F3"/>
    <w:rsid w:val="0036367F"/>
    <w:rsid w:val="003642D1"/>
    <w:rsid w:val="00365257"/>
    <w:rsid w:val="003652A5"/>
    <w:rsid w:val="00365ED5"/>
    <w:rsid w:val="0036683C"/>
    <w:rsid w:val="003701D1"/>
    <w:rsid w:val="0037027D"/>
    <w:rsid w:val="00370AD3"/>
    <w:rsid w:val="00371784"/>
    <w:rsid w:val="0037189C"/>
    <w:rsid w:val="00372E24"/>
    <w:rsid w:val="00373F87"/>
    <w:rsid w:val="003751DA"/>
    <w:rsid w:val="00375EB9"/>
    <w:rsid w:val="0037650E"/>
    <w:rsid w:val="003772CB"/>
    <w:rsid w:val="00377E08"/>
    <w:rsid w:val="00380C17"/>
    <w:rsid w:val="003810BB"/>
    <w:rsid w:val="003815D7"/>
    <w:rsid w:val="00382159"/>
    <w:rsid w:val="0038269A"/>
    <w:rsid w:val="00383524"/>
    <w:rsid w:val="00383B1E"/>
    <w:rsid w:val="0038497A"/>
    <w:rsid w:val="00387449"/>
    <w:rsid w:val="00387A6A"/>
    <w:rsid w:val="003906D6"/>
    <w:rsid w:val="00390AD0"/>
    <w:rsid w:val="00393C42"/>
    <w:rsid w:val="00395063"/>
    <w:rsid w:val="00397CA2"/>
    <w:rsid w:val="003A0070"/>
    <w:rsid w:val="003A2B0B"/>
    <w:rsid w:val="003A54E2"/>
    <w:rsid w:val="003A5939"/>
    <w:rsid w:val="003A5B78"/>
    <w:rsid w:val="003A5D71"/>
    <w:rsid w:val="003A63A2"/>
    <w:rsid w:val="003A6F28"/>
    <w:rsid w:val="003B225B"/>
    <w:rsid w:val="003B28F2"/>
    <w:rsid w:val="003B30F2"/>
    <w:rsid w:val="003B365C"/>
    <w:rsid w:val="003B4C23"/>
    <w:rsid w:val="003B4D10"/>
    <w:rsid w:val="003B4EE9"/>
    <w:rsid w:val="003B5153"/>
    <w:rsid w:val="003B5758"/>
    <w:rsid w:val="003B7B5D"/>
    <w:rsid w:val="003C2227"/>
    <w:rsid w:val="003C28CF"/>
    <w:rsid w:val="003C53E0"/>
    <w:rsid w:val="003C7190"/>
    <w:rsid w:val="003D1E32"/>
    <w:rsid w:val="003D28E7"/>
    <w:rsid w:val="003D4C55"/>
    <w:rsid w:val="003D4E49"/>
    <w:rsid w:val="003D6F20"/>
    <w:rsid w:val="003D6F30"/>
    <w:rsid w:val="003D76BE"/>
    <w:rsid w:val="003E1F27"/>
    <w:rsid w:val="003E242D"/>
    <w:rsid w:val="003E2D82"/>
    <w:rsid w:val="003E35CC"/>
    <w:rsid w:val="003E3E38"/>
    <w:rsid w:val="003E47B6"/>
    <w:rsid w:val="003E76DB"/>
    <w:rsid w:val="003E78A7"/>
    <w:rsid w:val="003F0280"/>
    <w:rsid w:val="003F2D89"/>
    <w:rsid w:val="003F70F6"/>
    <w:rsid w:val="003F7323"/>
    <w:rsid w:val="00400217"/>
    <w:rsid w:val="004007F1"/>
    <w:rsid w:val="00401AFF"/>
    <w:rsid w:val="00403AB1"/>
    <w:rsid w:val="00403C2A"/>
    <w:rsid w:val="00405E39"/>
    <w:rsid w:val="00405EB4"/>
    <w:rsid w:val="00406B32"/>
    <w:rsid w:val="00410392"/>
    <w:rsid w:val="004110ED"/>
    <w:rsid w:val="00411588"/>
    <w:rsid w:val="00411C14"/>
    <w:rsid w:val="00412703"/>
    <w:rsid w:val="004133C9"/>
    <w:rsid w:val="00413781"/>
    <w:rsid w:val="004145D9"/>
    <w:rsid w:val="004167EE"/>
    <w:rsid w:val="00416E67"/>
    <w:rsid w:val="004212AA"/>
    <w:rsid w:val="004221D9"/>
    <w:rsid w:val="00422CAC"/>
    <w:rsid w:val="004246AE"/>
    <w:rsid w:val="00425FC9"/>
    <w:rsid w:val="004260DA"/>
    <w:rsid w:val="004267D6"/>
    <w:rsid w:val="0043178B"/>
    <w:rsid w:val="004319E1"/>
    <w:rsid w:val="0043204D"/>
    <w:rsid w:val="004321D9"/>
    <w:rsid w:val="00434277"/>
    <w:rsid w:val="00435156"/>
    <w:rsid w:val="00435DC7"/>
    <w:rsid w:val="00441E77"/>
    <w:rsid w:val="00443105"/>
    <w:rsid w:val="004454C4"/>
    <w:rsid w:val="00445589"/>
    <w:rsid w:val="00445B85"/>
    <w:rsid w:val="004475CC"/>
    <w:rsid w:val="00447D01"/>
    <w:rsid w:val="00451A22"/>
    <w:rsid w:val="00452B7B"/>
    <w:rsid w:val="0045386E"/>
    <w:rsid w:val="00455418"/>
    <w:rsid w:val="004554D5"/>
    <w:rsid w:val="00455C52"/>
    <w:rsid w:val="00456265"/>
    <w:rsid w:val="004579B2"/>
    <w:rsid w:val="00460804"/>
    <w:rsid w:val="00460836"/>
    <w:rsid w:val="00461C21"/>
    <w:rsid w:val="00463A75"/>
    <w:rsid w:val="004706BE"/>
    <w:rsid w:val="004733C4"/>
    <w:rsid w:val="00473922"/>
    <w:rsid w:val="00473AA6"/>
    <w:rsid w:val="00475A88"/>
    <w:rsid w:val="00476581"/>
    <w:rsid w:val="00476BEA"/>
    <w:rsid w:val="00477004"/>
    <w:rsid w:val="00477267"/>
    <w:rsid w:val="00480476"/>
    <w:rsid w:val="004807B2"/>
    <w:rsid w:val="004815D8"/>
    <w:rsid w:val="004817A9"/>
    <w:rsid w:val="00481931"/>
    <w:rsid w:val="004822D0"/>
    <w:rsid w:val="00482925"/>
    <w:rsid w:val="00482DA9"/>
    <w:rsid w:val="0048351D"/>
    <w:rsid w:val="004838FB"/>
    <w:rsid w:val="004843BC"/>
    <w:rsid w:val="004847C8"/>
    <w:rsid w:val="004847F4"/>
    <w:rsid w:val="0048509C"/>
    <w:rsid w:val="004852F1"/>
    <w:rsid w:val="00486603"/>
    <w:rsid w:val="00486F0A"/>
    <w:rsid w:val="00487400"/>
    <w:rsid w:val="004902C4"/>
    <w:rsid w:val="00491E9C"/>
    <w:rsid w:val="00496CF3"/>
    <w:rsid w:val="00497C24"/>
    <w:rsid w:val="004A161B"/>
    <w:rsid w:val="004A1758"/>
    <w:rsid w:val="004A3D94"/>
    <w:rsid w:val="004A406A"/>
    <w:rsid w:val="004A437D"/>
    <w:rsid w:val="004A46FE"/>
    <w:rsid w:val="004A6A6C"/>
    <w:rsid w:val="004A76D0"/>
    <w:rsid w:val="004A77E5"/>
    <w:rsid w:val="004A7887"/>
    <w:rsid w:val="004A7962"/>
    <w:rsid w:val="004A7EBC"/>
    <w:rsid w:val="004B0AA5"/>
    <w:rsid w:val="004B0CAE"/>
    <w:rsid w:val="004B0D66"/>
    <w:rsid w:val="004B1050"/>
    <w:rsid w:val="004B1669"/>
    <w:rsid w:val="004B297A"/>
    <w:rsid w:val="004B2D94"/>
    <w:rsid w:val="004B2F30"/>
    <w:rsid w:val="004B328F"/>
    <w:rsid w:val="004B383D"/>
    <w:rsid w:val="004B5D27"/>
    <w:rsid w:val="004B5ED0"/>
    <w:rsid w:val="004B60CD"/>
    <w:rsid w:val="004B683B"/>
    <w:rsid w:val="004B71B7"/>
    <w:rsid w:val="004B7BCD"/>
    <w:rsid w:val="004C0C5F"/>
    <w:rsid w:val="004C0E25"/>
    <w:rsid w:val="004C0ED4"/>
    <w:rsid w:val="004C10B0"/>
    <w:rsid w:val="004C10D5"/>
    <w:rsid w:val="004C137A"/>
    <w:rsid w:val="004C1BEA"/>
    <w:rsid w:val="004C1D24"/>
    <w:rsid w:val="004C42AC"/>
    <w:rsid w:val="004C498C"/>
    <w:rsid w:val="004C5730"/>
    <w:rsid w:val="004C6F34"/>
    <w:rsid w:val="004C7FBF"/>
    <w:rsid w:val="004D02E8"/>
    <w:rsid w:val="004D1229"/>
    <w:rsid w:val="004D1BAC"/>
    <w:rsid w:val="004D2693"/>
    <w:rsid w:val="004D4A3D"/>
    <w:rsid w:val="004D52A0"/>
    <w:rsid w:val="004D69C5"/>
    <w:rsid w:val="004E3CA2"/>
    <w:rsid w:val="004E430F"/>
    <w:rsid w:val="004E4974"/>
    <w:rsid w:val="004E4C04"/>
    <w:rsid w:val="004E5432"/>
    <w:rsid w:val="004E5DCF"/>
    <w:rsid w:val="004E6070"/>
    <w:rsid w:val="004F0454"/>
    <w:rsid w:val="004F0AB4"/>
    <w:rsid w:val="004F1D7A"/>
    <w:rsid w:val="004F4B64"/>
    <w:rsid w:val="004F4D4A"/>
    <w:rsid w:val="004F7378"/>
    <w:rsid w:val="004F79B8"/>
    <w:rsid w:val="00500006"/>
    <w:rsid w:val="00503E5C"/>
    <w:rsid w:val="00505471"/>
    <w:rsid w:val="005056F5"/>
    <w:rsid w:val="00510E89"/>
    <w:rsid w:val="00512088"/>
    <w:rsid w:val="005145E4"/>
    <w:rsid w:val="005153C0"/>
    <w:rsid w:val="005162F5"/>
    <w:rsid w:val="005163D6"/>
    <w:rsid w:val="0051644C"/>
    <w:rsid w:val="00516501"/>
    <w:rsid w:val="00517010"/>
    <w:rsid w:val="00520072"/>
    <w:rsid w:val="00521DC6"/>
    <w:rsid w:val="00525FA9"/>
    <w:rsid w:val="005301D0"/>
    <w:rsid w:val="005301DE"/>
    <w:rsid w:val="005354B8"/>
    <w:rsid w:val="00536600"/>
    <w:rsid w:val="00536F80"/>
    <w:rsid w:val="005378D0"/>
    <w:rsid w:val="005407C3"/>
    <w:rsid w:val="005409A4"/>
    <w:rsid w:val="00542661"/>
    <w:rsid w:val="00542D21"/>
    <w:rsid w:val="00543369"/>
    <w:rsid w:val="005438C1"/>
    <w:rsid w:val="00544824"/>
    <w:rsid w:val="00546161"/>
    <w:rsid w:val="005478A6"/>
    <w:rsid w:val="005502A7"/>
    <w:rsid w:val="00551A6D"/>
    <w:rsid w:val="00553655"/>
    <w:rsid w:val="00556AF1"/>
    <w:rsid w:val="00556C61"/>
    <w:rsid w:val="005602E4"/>
    <w:rsid w:val="0056255D"/>
    <w:rsid w:val="005667DF"/>
    <w:rsid w:val="00566911"/>
    <w:rsid w:val="00567D3A"/>
    <w:rsid w:val="005713B5"/>
    <w:rsid w:val="005721DE"/>
    <w:rsid w:val="00573169"/>
    <w:rsid w:val="00573C29"/>
    <w:rsid w:val="005744B8"/>
    <w:rsid w:val="00574562"/>
    <w:rsid w:val="00574B78"/>
    <w:rsid w:val="005750BA"/>
    <w:rsid w:val="00575C46"/>
    <w:rsid w:val="0057610D"/>
    <w:rsid w:val="00576942"/>
    <w:rsid w:val="00576E57"/>
    <w:rsid w:val="00577C83"/>
    <w:rsid w:val="00577F0A"/>
    <w:rsid w:val="00580120"/>
    <w:rsid w:val="00580BD2"/>
    <w:rsid w:val="00581448"/>
    <w:rsid w:val="005836A0"/>
    <w:rsid w:val="00584411"/>
    <w:rsid w:val="00584F1B"/>
    <w:rsid w:val="005853E1"/>
    <w:rsid w:val="005858ED"/>
    <w:rsid w:val="00586712"/>
    <w:rsid w:val="00586D92"/>
    <w:rsid w:val="005905CC"/>
    <w:rsid w:val="005919A1"/>
    <w:rsid w:val="00594978"/>
    <w:rsid w:val="005949E3"/>
    <w:rsid w:val="00594F05"/>
    <w:rsid w:val="005950DA"/>
    <w:rsid w:val="0059530E"/>
    <w:rsid w:val="0059533E"/>
    <w:rsid w:val="005A0A51"/>
    <w:rsid w:val="005A0D87"/>
    <w:rsid w:val="005A0E6A"/>
    <w:rsid w:val="005A1ADF"/>
    <w:rsid w:val="005A1D8A"/>
    <w:rsid w:val="005A3A2F"/>
    <w:rsid w:val="005A43F2"/>
    <w:rsid w:val="005A48DE"/>
    <w:rsid w:val="005A5FB8"/>
    <w:rsid w:val="005A602F"/>
    <w:rsid w:val="005A6327"/>
    <w:rsid w:val="005A6E4B"/>
    <w:rsid w:val="005B0681"/>
    <w:rsid w:val="005B0A71"/>
    <w:rsid w:val="005B196E"/>
    <w:rsid w:val="005B278E"/>
    <w:rsid w:val="005B4B00"/>
    <w:rsid w:val="005B57BD"/>
    <w:rsid w:val="005B6A49"/>
    <w:rsid w:val="005C0585"/>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442D"/>
    <w:rsid w:val="005D59AD"/>
    <w:rsid w:val="005D6E1D"/>
    <w:rsid w:val="005D6FE4"/>
    <w:rsid w:val="005E380E"/>
    <w:rsid w:val="005E3875"/>
    <w:rsid w:val="005E51A0"/>
    <w:rsid w:val="005E52A8"/>
    <w:rsid w:val="005E55FD"/>
    <w:rsid w:val="005E5B52"/>
    <w:rsid w:val="005E621B"/>
    <w:rsid w:val="005E6EC7"/>
    <w:rsid w:val="005F01B4"/>
    <w:rsid w:val="005F0998"/>
    <w:rsid w:val="005F139E"/>
    <w:rsid w:val="005F1460"/>
    <w:rsid w:val="005F1848"/>
    <w:rsid w:val="005F2E9D"/>
    <w:rsid w:val="005F39B0"/>
    <w:rsid w:val="005F3BEC"/>
    <w:rsid w:val="005F4334"/>
    <w:rsid w:val="005F4DC9"/>
    <w:rsid w:val="005F4F11"/>
    <w:rsid w:val="005F5D1B"/>
    <w:rsid w:val="005F5FB0"/>
    <w:rsid w:val="005F6287"/>
    <w:rsid w:val="0060165E"/>
    <w:rsid w:val="006018AD"/>
    <w:rsid w:val="00601D64"/>
    <w:rsid w:val="006039A7"/>
    <w:rsid w:val="00603C2A"/>
    <w:rsid w:val="00605062"/>
    <w:rsid w:val="00605A64"/>
    <w:rsid w:val="00605FA4"/>
    <w:rsid w:val="00606CAC"/>
    <w:rsid w:val="006100B8"/>
    <w:rsid w:val="006100FC"/>
    <w:rsid w:val="00612BD5"/>
    <w:rsid w:val="00613689"/>
    <w:rsid w:val="006161B3"/>
    <w:rsid w:val="0061771E"/>
    <w:rsid w:val="006226BF"/>
    <w:rsid w:val="0062324D"/>
    <w:rsid w:val="0062398A"/>
    <w:rsid w:val="00623ABA"/>
    <w:rsid w:val="00624E78"/>
    <w:rsid w:val="00625152"/>
    <w:rsid w:val="00625748"/>
    <w:rsid w:val="00626616"/>
    <w:rsid w:val="006272C0"/>
    <w:rsid w:val="00630F1E"/>
    <w:rsid w:val="00631026"/>
    <w:rsid w:val="006310DA"/>
    <w:rsid w:val="006313B8"/>
    <w:rsid w:val="006319F2"/>
    <w:rsid w:val="006326EB"/>
    <w:rsid w:val="00634F20"/>
    <w:rsid w:val="00635559"/>
    <w:rsid w:val="006355C4"/>
    <w:rsid w:val="00636927"/>
    <w:rsid w:val="0064050F"/>
    <w:rsid w:val="006421DE"/>
    <w:rsid w:val="00642631"/>
    <w:rsid w:val="006428D4"/>
    <w:rsid w:val="00644C51"/>
    <w:rsid w:val="00645434"/>
    <w:rsid w:val="006455B3"/>
    <w:rsid w:val="0064618C"/>
    <w:rsid w:val="0064661E"/>
    <w:rsid w:val="00650AF8"/>
    <w:rsid w:val="006510EC"/>
    <w:rsid w:val="00651355"/>
    <w:rsid w:val="0065156B"/>
    <w:rsid w:val="00651639"/>
    <w:rsid w:val="00651E80"/>
    <w:rsid w:val="0065200B"/>
    <w:rsid w:val="00653D93"/>
    <w:rsid w:val="00655423"/>
    <w:rsid w:val="00655CD5"/>
    <w:rsid w:val="00656812"/>
    <w:rsid w:val="0065691F"/>
    <w:rsid w:val="0066166F"/>
    <w:rsid w:val="00662AB0"/>
    <w:rsid w:val="00663212"/>
    <w:rsid w:val="00663492"/>
    <w:rsid w:val="00664610"/>
    <w:rsid w:val="00665427"/>
    <w:rsid w:val="00665BE7"/>
    <w:rsid w:val="00670CB2"/>
    <w:rsid w:val="00672426"/>
    <w:rsid w:val="00672AF1"/>
    <w:rsid w:val="00673B31"/>
    <w:rsid w:val="00675F02"/>
    <w:rsid w:val="00676F8A"/>
    <w:rsid w:val="00677C06"/>
    <w:rsid w:val="00680D38"/>
    <w:rsid w:val="00682765"/>
    <w:rsid w:val="00682A5F"/>
    <w:rsid w:val="006848A9"/>
    <w:rsid w:val="00685164"/>
    <w:rsid w:val="006852FA"/>
    <w:rsid w:val="00685567"/>
    <w:rsid w:val="0068562D"/>
    <w:rsid w:val="00685BED"/>
    <w:rsid w:val="006861F0"/>
    <w:rsid w:val="00692AC0"/>
    <w:rsid w:val="00695575"/>
    <w:rsid w:val="006955C7"/>
    <w:rsid w:val="006958ED"/>
    <w:rsid w:val="0069686E"/>
    <w:rsid w:val="006A075B"/>
    <w:rsid w:val="006A2870"/>
    <w:rsid w:val="006A409B"/>
    <w:rsid w:val="006A6ABE"/>
    <w:rsid w:val="006A6F83"/>
    <w:rsid w:val="006B1097"/>
    <w:rsid w:val="006B1572"/>
    <w:rsid w:val="006B18C6"/>
    <w:rsid w:val="006B32BE"/>
    <w:rsid w:val="006B451E"/>
    <w:rsid w:val="006B468F"/>
    <w:rsid w:val="006B582C"/>
    <w:rsid w:val="006B761F"/>
    <w:rsid w:val="006B7657"/>
    <w:rsid w:val="006C034F"/>
    <w:rsid w:val="006C0A4C"/>
    <w:rsid w:val="006C0B7B"/>
    <w:rsid w:val="006C3C65"/>
    <w:rsid w:val="006C5228"/>
    <w:rsid w:val="006C67AC"/>
    <w:rsid w:val="006D01D3"/>
    <w:rsid w:val="006D2994"/>
    <w:rsid w:val="006D34CC"/>
    <w:rsid w:val="006D416E"/>
    <w:rsid w:val="006E1102"/>
    <w:rsid w:val="006E150E"/>
    <w:rsid w:val="006E30F1"/>
    <w:rsid w:val="006E3F7B"/>
    <w:rsid w:val="006E4DFC"/>
    <w:rsid w:val="006E566E"/>
    <w:rsid w:val="006F14AE"/>
    <w:rsid w:val="006F2554"/>
    <w:rsid w:val="006F2861"/>
    <w:rsid w:val="006F2E08"/>
    <w:rsid w:val="006F3198"/>
    <w:rsid w:val="006F3A22"/>
    <w:rsid w:val="006F4D9B"/>
    <w:rsid w:val="006F5B62"/>
    <w:rsid w:val="006F7728"/>
    <w:rsid w:val="0070032A"/>
    <w:rsid w:val="007018C6"/>
    <w:rsid w:val="00704508"/>
    <w:rsid w:val="0070579F"/>
    <w:rsid w:val="00705EEE"/>
    <w:rsid w:val="007061AC"/>
    <w:rsid w:val="007061D2"/>
    <w:rsid w:val="00707432"/>
    <w:rsid w:val="00707874"/>
    <w:rsid w:val="00707FEE"/>
    <w:rsid w:val="00712BE6"/>
    <w:rsid w:val="00712C08"/>
    <w:rsid w:val="007135C6"/>
    <w:rsid w:val="00713A3D"/>
    <w:rsid w:val="00714514"/>
    <w:rsid w:val="00717460"/>
    <w:rsid w:val="00724328"/>
    <w:rsid w:val="0072581B"/>
    <w:rsid w:val="00727220"/>
    <w:rsid w:val="007273FB"/>
    <w:rsid w:val="007301A7"/>
    <w:rsid w:val="007302D5"/>
    <w:rsid w:val="00731BF2"/>
    <w:rsid w:val="00734ABB"/>
    <w:rsid w:val="00736B66"/>
    <w:rsid w:val="00736F9B"/>
    <w:rsid w:val="00740E85"/>
    <w:rsid w:val="007412EF"/>
    <w:rsid w:val="007417C0"/>
    <w:rsid w:val="00744D34"/>
    <w:rsid w:val="0074587B"/>
    <w:rsid w:val="00745A3D"/>
    <w:rsid w:val="007463BD"/>
    <w:rsid w:val="00746775"/>
    <w:rsid w:val="0074681A"/>
    <w:rsid w:val="007468DA"/>
    <w:rsid w:val="00750B7F"/>
    <w:rsid w:val="00750E33"/>
    <w:rsid w:val="0075152F"/>
    <w:rsid w:val="0075190C"/>
    <w:rsid w:val="007543C2"/>
    <w:rsid w:val="00754C82"/>
    <w:rsid w:val="0075605B"/>
    <w:rsid w:val="00756114"/>
    <w:rsid w:val="0075690F"/>
    <w:rsid w:val="00757975"/>
    <w:rsid w:val="00757E5B"/>
    <w:rsid w:val="00760529"/>
    <w:rsid w:val="0076126A"/>
    <w:rsid w:val="00761668"/>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0B75"/>
    <w:rsid w:val="007819B9"/>
    <w:rsid w:val="00782ACF"/>
    <w:rsid w:val="007834F5"/>
    <w:rsid w:val="00785BA0"/>
    <w:rsid w:val="00790199"/>
    <w:rsid w:val="0079068C"/>
    <w:rsid w:val="0079412A"/>
    <w:rsid w:val="007945BF"/>
    <w:rsid w:val="00794CA6"/>
    <w:rsid w:val="00794E2D"/>
    <w:rsid w:val="00796D5A"/>
    <w:rsid w:val="007A04C7"/>
    <w:rsid w:val="007A05FE"/>
    <w:rsid w:val="007A0684"/>
    <w:rsid w:val="007A15FE"/>
    <w:rsid w:val="007A1797"/>
    <w:rsid w:val="007A22D4"/>
    <w:rsid w:val="007A2640"/>
    <w:rsid w:val="007A3525"/>
    <w:rsid w:val="007A4667"/>
    <w:rsid w:val="007A54D6"/>
    <w:rsid w:val="007A5997"/>
    <w:rsid w:val="007B04BD"/>
    <w:rsid w:val="007B20E8"/>
    <w:rsid w:val="007B29AF"/>
    <w:rsid w:val="007B3C16"/>
    <w:rsid w:val="007B4183"/>
    <w:rsid w:val="007B58CF"/>
    <w:rsid w:val="007B609E"/>
    <w:rsid w:val="007C0255"/>
    <w:rsid w:val="007C06D5"/>
    <w:rsid w:val="007C17A8"/>
    <w:rsid w:val="007C362C"/>
    <w:rsid w:val="007C3D4F"/>
    <w:rsid w:val="007C41B0"/>
    <w:rsid w:val="007C5253"/>
    <w:rsid w:val="007C5298"/>
    <w:rsid w:val="007C62D0"/>
    <w:rsid w:val="007D0651"/>
    <w:rsid w:val="007D14DF"/>
    <w:rsid w:val="007D1A84"/>
    <w:rsid w:val="007D2D02"/>
    <w:rsid w:val="007D346C"/>
    <w:rsid w:val="007D3EAE"/>
    <w:rsid w:val="007D444E"/>
    <w:rsid w:val="007D4780"/>
    <w:rsid w:val="007D53CB"/>
    <w:rsid w:val="007D551A"/>
    <w:rsid w:val="007D5603"/>
    <w:rsid w:val="007D5731"/>
    <w:rsid w:val="007D6A28"/>
    <w:rsid w:val="007D7124"/>
    <w:rsid w:val="007D7E2C"/>
    <w:rsid w:val="007E047D"/>
    <w:rsid w:val="007E0E5B"/>
    <w:rsid w:val="007E17B4"/>
    <w:rsid w:val="007E20C4"/>
    <w:rsid w:val="007E2959"/>
    <w:rsid w:val="007E3517"/>
    <w:rsid w:val="007E5066"/>
    <w:rsid w:val="007E7AE8"/>
    <w:rsid w:val="007E7B9C"/>
    <w:rsid w:val="007F0145"/>
    <w:rsid w:val="007F01A9"/>
    <w:rsid w:val="007F1136"/>
    <w:rsid w:val="007F22EF"/>
    <w:rsid w:val="007F442F"/>
    <w:rsid w:val="007F4E44"/>
    <w:rsid w:val="00800297"/>
    <w:rsid w:val="0080395D"/>
    <w:rsid w:val="00804C3B"/>
    <w:rsid w:val="00805AD0"/>
    <w:rsid w:val="0080697D"/>
    <w:rsid w:val="00807426"/>
    <w:rsid w:val="00807844"/>
    <w:rsid w:val="00810545"/>
    <w:rsid w:val="008127FC"/>
    <w:rsid w:val="00816FE2"/>
    <w:rsid w:val="00817ACB"/>
    <w:rsid w:val="00822175"/>
    <w:rsid w:val="0082267F"/>
    <w:rsid w:val="0082291D"/>
    <w:rsid w:val="00822A17"/>
    <w:rsid w:val="00823304"/>
    <w:rsid w:val="0082414F"/>
    <w:rsid w:val="008245DD"/>
    <w:rsid w:val="0082696E"/>
    <w:rsid w:val="008312E7"/>
    <w:rsid w:val="00831CDC"/>
    <w:rsid w:val="0083237A"/>
    <w:rsid w:val="00832A59"/>
    <w:rsid w:val="00834133"/>
    <w:rsid w:val="008368DF"/>
    <w:rsid w:val="00836F48"/>
    <w:rsid w:val="008370FB"/>
    <w:rsid w:val="00840B84"/>
    <w:rsid w:val="00843982"/>
    <w:rsid w:val="008446B1"/>
    <w:rsid w:val="00844E61"/>
    <w:rsid w:val="0084500F"/>
    <w:rsid w:val="0084741D"/>
    <w:rsid w:val="00847D62"/>
    <w:rsid w:val="008508D5"/>
    <w:rsid w:val="00850CD6"/>
    <w:rsid w:val="00852576"/>
    <w:rsid w:val="00852717"/>
    <w:rsid w:val="00854D6C"/>
    <w:rsid w:val="008554F8"/>
    <w:rsid w:val="00855888"/>
    <w:rsid w:val="00856522"/>
    <w:rsid w:val="00857040"/>
    <w:rsid w:val="00857F56"/>
    <w:rsid w:val="00861F54"/>
    <w:rsid w:val="00862119"/>
    <w:rsid w:val="00862226"/>
    <w:rsid w:val="00862A96"/>
    <w:rsid w:val="00863606"/>
    <w:rsid w:val="008642C3"/>
    <w:rsid w:val="00865802"/>
    <w:rsid w:val="00866460"/>
    <w:rsid w:val="0086663C"/>
    <w:rsid w:val="00866EE7"/>
    <w:rsid w:val="0086745C"/>
    <w:rsid w:val="00867AE2"/>
    <w:rsid w:val="00867BDB"/>
    <w:rsid w:val="008704FC"/>
    <w:rsid w:val="008707AE"/>
    <w:rsid w:val="00870843"/>
    <w:rsid w:val="008709BF"/>
    <w:rsid w:val="00870F39"/>
    <w:rsid w:val="008714C3"/>
    <w:rsid w:val="00871936"/>
    <w:rsid w:val="00871E5B"/>
    <w:rsid w:val="00872231"/>
    <w:rsid w:val="00872E44"/>
    <w:rsid w:val="00873DAA"/>
    <w:rsid w:val="008748BD"/>
    <w:rsid w:val="0087553E"/>
    <w:rsid w:val="008755F5"/>
    <w:rsid w:val="0087560C"/>
    <w:rsid w:val="00875654"/>
    <w:rsid w:val="00875F49"/>
    <w:rsid w:val="00881560"/>
    <w:rsid w:val="008835EB"/>
    <w:rsid w:val="00883736"/>
    <w:rsid w:val="008856B9"/>
    <w:rsid w:val="0088579D"/>
    <w:rsid w:val="00885DD1"/>
    <w:rsid w:val="00887243"/>
    <w:rsid w:val="008900A7"/>
    <w:rsid w:val="00890FB2"/>
    <w:rsid w:val="008914FE"/>
    <w:rsid w:val="0089308F"/>
    <w:rsid w:val="008943C5"/>
    <w:rsid w:val="00895413"/>
    <w:rsid w:val="00895E73"/>
    <w:rsid w:val="0089608B"/>
    <w:rsid w:val="00897057"/>
    <w:rsid w:val="0089725B"/>
    <w:rsid w:val="00897C50"/>
    <w:rsid w:val="008A0746"/>
    <w:rsid w:val="008A0B65"/>
    <w:rsid w:val="008A1628"/>
    <w:rsid w:val="008A40CF"/>
    <w:rsid w:val="008A4CD9"/>
    <w:rsid w:val="008A4E65"/>
    <w:rsid w:val="008A784E"/>
    <w:rsid w:val="008B4390"/>
    <w:rsid w:val="008B487E"/>
    <w:rsid w:val="008B4DD0"/>
    <w:rsid w:val="008B51C1"/>
    <w:rsid w:val="008B6791"/>
    <w:rsid w:val="008B6813"/>
    <w:rsid w:val="008B741C"/>
    <w:rsid w:val="008B7BA1"/>
    <w:rsid w:val="008C053F"/>
    <w:rsid w:val="008C0632"/>
    <w:rsid w:val="008C1D39"/>
    <w:rsid w:val="008C213A"/>
    <w:rsid w:val="008C2407"/>
    <w:rsid w:val="008C2D85"/>
    <w:rsid w:val="008C38C2"/>
    <w:rsid w:val="008C4350"/>
    <w:rsid w:val="008C4774"/>
    <w:rsid w:val="008C5970"/>
    <w:rsid w:val="008C5D55"/>
    <w:rsid w:val="008C7D86"/>
    <w:rsid w:val="008D17C7"/>
    <w:rsid w:val="008D1F40"/>
    <w:rsid w:val="008D29AE"/>
    <w:rsid w:val="008D3060"/>
    <w:rsid w:val="008D41FA"/>
    <w:rsid w:val="008D5D58"/>
    <w:rsid w:val="008E1510"/>
    <w:rsid w:val="008E2166"/>
    <w:rsid w:val="008E3DF8"/>
    <w:rsid w:val="008E55E2"/>
    <w:rsid w:val="008E5D21"/>
    <w:rsid w:val="008E7293"/>
    <w:rsid w:val="008F085B"/>
    <w:rsid w:val="008F1412"/>
    <w:rsid w:val="008F377B"/>
    <w:rsid w:val="008F3A5A"/>
    <w:rsid w:val="008F3B2B"/>
    <w:rsid w:val="008F4EB9"/>
    <w:rsid w:val="008F50BD"/>
    <w:rsid w:val="008F51B3"/>
    <w:rsid w:val="008F5EE1"/>
    <w:rsid w:val="008F64C1"/>
    <w:rsid w:val="008F6F18"/>
    <w:rsid w:val="00900F7D"/>
    <w:rsid w:val="00903964"/>
    <w:rsid w:val="00903E1E"/>
    <w:rsid w:val="00904B84"/>
    <w:rsid w:val="00910C53"/>
    <w:rsid w:val="0091122F"/>
    <w:rsid w:val="00911B25"/>
    <w:rsid w:val="00915581"/>
    <w:rsid w:val="0091628A"/>
    <w:rsid w:val="00920A8B"/>
    <w:rsid w:val="009211CA"/>
    <w:rsid w:val="00921CCB"/>
    <w:rsid w:val="009220EF"/>
    <w:rsid w:val="0092245B"/>
    <w:rsid w:val="00924B33"/>
    <w:rsid w:val="00924B3D"/>
    <w:rsid w:val="00925755"/>
    <w:rsid w:val="009260BF"/>
    <w:rsid w:val="00926345"/>
    <w:rsid w:val="00926844"/>
    <w:rsid w:val="00927D52"/>
    <w:rsid w:val="009304FF"/>
    <w:rsid w:val="00930E68"/>
    <w:rsid w:val="00931B78"/>
    <w:rsid w:val="00931E83"/>
    <w:rsid w:val="0093241B"/>
    <w:rsid w:val="00932F9D"/>
    <w:rsid w:val="00933DA7"/>
    <w:rsid w:val="00935152"/>
    <w:rsid w:val="009362F2"/>
    <w:rsid w:val="00937DED"/>
    <w:rsid w:val="0094013A"/>
    <w:rsid w:val="00940595"/>
    <w:rsid w:val="00940EC7"/>
    <w:rsid w:val="00942F14"/>
    <w:rsid w:val="0094351E"/>
    <w:rsid w:val="00944FCA"/>
    <w:rsid w:val="00945546"/>
    <w:rsid w:val="0094727C"/>
    <w:rsid w:val="00951024"/>
    <w:rsid w:val="00951583"/>
    <w:rsid w:val="009540EB"/>
    <w:rsid w:val="009558BA"/>
    <w:rsid w:val="009574AA"/>
    <w:rsid w:val="00961B75"/>
    <w:rsid w:val="00962331"/>
    <w:rsid w:val="00962BA9"/>
    <w:rsid w:val="009639DA"/>
    <w:rsid w:val="00964754"/>
    <w:rsid w:val="00966393"/>
    <w:rsid w:val="009668D0"/>
    <w:rsid w:val="00966AFE"/>
    <w:rsid w:val="00967096"/>
    <w:rsid w:val="00967CA5"/>
    <w:rsid w:val="0097099E"/>
    <w:rsid w:val="009720D5"/>
    <w:rsid w:val="0097239C"/>
    <w:rsid w:val="00972B53"/>
    <w:rsid w:val="009732CE"/>
    <w:rsid w:val="009737D2"/>
    <w:rsid w:val="00973E18"/>
    <w:rsid w:val="009745C9"/>
    <w:rsid w:val="00980858"/>
    <w:rsid w:val="00981F0E"/>
    <w:rsid w:val="0098201D"/>
    <w:rsid w:val="009839C7"/>
    <w:rsid w:val="00984073"/>
    <w:rsid w:val="00986080"/>
    <w:rsid w:val="00986C37"/>
    <w:rsid w:val="00987D00"/>
    <w:rsid w:val="009906A2"/>
    <w:rsid w:val="00992A42"/>
    <w:rsid w:val="00994094"/>
    <w:rsid w:val="009949E2"/>
    <w:rsid w:val="00995002"/>
    <w:rsid w:val="009957C5"/>
    <w:rsid w:val="00997C78"/>
    <w:rsid w:val="009A07D5"/>
    <w:rsid w:val="009A156C"/>
    <w:rsid w:val="009A1CDE"/>
    <w:rsid w:val="009A2A68"/>
    <w:rsid w:val="009A34E1"/>
    <w:rsid w:val="009A5E6F"/>
    <w:rsid w:val="009A7057"/>
    <w:rsid w:val="009A7108"/>
    <w:rsid w:val="009B00E7"/>
    <w:rsid w:val="009B0502"/>
    <w:rsid w:val="009B16AA"/>
    <w:rsid w:val="009B266E"/>
    <w:rsid w:val="009B3214"/>
    <w:rsid w:val="009B33A9"/>
    <w:rsid w:val="009B3755"/>
    <w:rsid w:val="009B4412"/>
    <w:rsid w:val="009B49B3"/>
    <w:rsid w:val="009B49B8"/>
    <w:rsid w:val="009B4FB9"/>
    <w:rsid w:val="009B57F0"/>
    <w:rsid w:val="009B617B"/>
    <w:rsid w:val="009C0119"/>
    <w:rsid w:val="009C0DE6"/>
    <w:rsid w:val="009C1138"/>
    <w:rsid w:val="009C2C93"/>
    <w:rsid w:val="009C2F07"/>
    <w:rsid w:val="009C3B4D"/>
    <w:rsid w:val="009C3FA3"/>
    <w:rsid w:val="009C51AC"/>
    <w:rsid w:val="009C51EF"/>
    <w:rsid w:val="009C5831"/>
    <w:rsid w:val="009C7372"/>
    <w:rsid w:val="009D1B46"/>
    <w:rsid w:val="009D247E"/>
    <w:rsid w:val="009D483A"/>
    <w:rsid w:val="009D4B80"/>
    <w:rsid w:val="009D52A8"/>
    <w:rsid w:val="009D7F22"/>
    <w:rsid w:val="009E0CC6"/>
    <w:rsid w:val="009E115B"/>
    <w:rsid w:val="009E2C6D"/>
    <w:rsid w:val="009E4041"/>
    <w:rsid w:val="009E4223"/>
    <w:rsid w:val="009E4C33"/>
    <w:rsid w:val="009E4E7F"/>
    <w:rsid w:val="009E742E"/>
    <w:rsid w:val="009F0019"/>
    <w:rsid w:val="009F3140"/>
    <w:rsid w:val="009F46AC"/>
    <w:rsid w:val="009F551E"/>
    <w:rsid w:val="009F6CA6"/>
    <w:rsid w:val="009F7357"/>
    <w:rsid w:val="009F7A96"/>
    <w:rsid w:val="00A004D4"/>
    <w:rsid w:val="00A01A08"/>
    <w:rsid w:val="00A02352"/>
    <w:rsid w:val="00A02390"/>
    <w:rsid w:val="00A02B44"/>
    <w:rsid w:val="00A0328D"/>
    <w:rsid w:val="00A038D2"/>
    <w:rsid w:val="00A03970"/>
    <w:rsid w:val="00A040AF"/>
    <w:rsid w:val="00A043E7"/>
    <w:rsid w:val="00A044E4"/>
    <w:rsid w:val="00A04613"/>
    <w:rsid w:val="00A04951"/>
    <w:rsid w:val="00A07790"/>
    <w:rsid w:val="00A1257A"/>
    <w:rsid w:val="00A142AD"/>
    <w:rsid w:val="00A14763"/>
    <w:rsid w:val="00A1533D"/>
    <w:rsid w:val="00A15F05"/>
    <w:rsid w:val="00A170DC"/>
    <w:rsid w:val="00A20477"/>
    <w:rsid w:val="00A2446A"/>
    <w:rsid w:val="00A24D06"/>
    <w:rsid w:val="00A25388"/>
    <w:rsid w:val="00A25D14"/>
    <w:rsid w:val="00A279A7"/>
    <w:rsid w:val="00A27DBD"/>
    <w:rsid w:val="00A30038"/>
    <w:rsid w:val="00A30C16"/>
    <w:rsid w:val="00A3236A"/>
    <w:rsid w:val="00A328B0"/>
    <w:rsid w:val="00A335EC"/>
    <w:rsid w:val="00A34F8E"/>
    <w:rsid w:val="00A3501C"/>
    <w:rsid w:val="00A3515E"/>
    <w:rsid w:val="00A37176"/>
    <w:rsid w:val="00A40895"/>
    <w:rsid w:val="00A40EDB"/>
    <w:rsid w:val="00A421D7"/>
    <w:rsid w:val="00A427DB"/>
    <w:rsid w:val="00A43272"/>
    <w:rsid w:val="00A44E04"/>
    <w:rsid w:val="00A46765"/>
    <w:rsid w:val="00A504EB"/>
    <w:rsid w:val="00A51DFA"/>
    <w:rsid w:val="00A534D9"/>
    <w:rsid w:val="00A55A98"/>
    <w:rsid w:val="00A56EF8"/>
    <w:rsid w:val="00A62780"/>
    <w:rsid w:val="00A627A5"/>
    <w:rsid w:val="00A6483D"/>
    <w:rsid w:val="00A64E9B"/>
    <w:rsid w:val="00A64EB3"/>
    <w:rsid w:val="00A67092"/>
    <w:rsid w:val="00A708EE"/>
    <w:rsid w:val="00A718B9"/>
    <w:rsid w:val="00A71957"/>
    <w:rsid w:val="00A74000"/>
    <w:rsid w:val="00A75405"/>
    <w:rsid w:val="00A75BE6"/>
    <w:rsid w:val="00A76427"/>
    <w:rsid w:val="00A76638"/>
    <w:rsid w:val="00A76960"/>
    <w:rsid w:val="00A7744B"/>
    <w:rsid w:val="00A77C09"/>
    <w:rsid w:val="00A77FAE"/>
    <w:rsid w:val="00A80995"/>
    <w:rsid w:val="00A81B69"/>
    <w:rsid w:val="00A8269F"/>
    <w:rsid w:val="00A82BBA"/>
    <w:rsid w:val="00A83785"/>
    <w:rsid w:val="00A83AF8"/>
    <w:rsid w:val="00A879BC"/>
    <w:rsid w:val="00A90312"/>
    <w:rsid w:val="00A90554"/>
    <w:rsid w:val="00A92ED4"/>
    <w:rsid w:val="00A93107"/>
    <w:rsid w:val="00A94D16"/>
    <w:rsid w:val="00A9693F"/>
    <w:rsid w:val="00A971C4"/>
    <w:rsid w:val="00AA287A"/>
    <w:rsid w:val="00AA2D1A"/>
    <w:rsid w:val="00AA4854"/>
    <w:rsid w:val="00AA5E06"/>
    <w:rsid w:val="00AB00ED"/>
    <w:rsid w:val="00AB1AF3"/>
    <w:rsid w:val="00AB1C9D"/>
    <w:rsid w:val="00AB2754"/>
    <w:rsid w:val="00AB2FDC"/>
    <w:rsid w:val="00AB3D83"/>
    <w:rsid w:val="00AB4A39"/>
    <w:rsid w:val="00AB51C3"/>
    <w:rsid w:val="00AB5E42"/>
    <w:rsid w:val="00AB6D5E"/>
    <w:rsid w:val="00AB7A01"/>
    <w:rsid w:val="00AC0F70"/>
    <w:rsid w:val="00AC2C98"/>
    <w:rsid w:val="00AC378E"/>
    <w:rsid w:val="00AC3990"/>
    <w:rsid w:val="00AC4C00"/>
    <w:rsid w:val="00AC5561"/>
    <w:rsid w:val="00AC644E"/>
    <w:rsid w:val="00AC64F1"/>
    <w:rsid w:val="00AC67FF"/>
    <w:rsid w:val="00AC6F08"/>
    <w:rsid w:val="00AC6FD2"/>
    <w:rsid w:val="00AD00F6"/>
    <w:rsid w:val="00AD18A8"/>
    <w:rsid w:val="00AD1B39"/>
    <w:rsid w:val="00AD1C10"/>
    <w:rsid w:val="00AD2BEC"/>
    <w:rsid w:val="00AD4D28"/>
    <w:rsid w:val="00AD565A"/>
    <w:rsid w:val="00AD5A87"/>
    <w:rsid w:val="00AD5F11"/>
    <w:rsid w:val="00AD6434"/>
    <w:rsid w:val="00AD68B8"/>
    <w:rsid w:val="00AE022C"/>
    <w:rsid w:val="00AE1127"/>
    <w:rsid w:val="00AE1BA2"/>
    <w:rsid w:val="00AE200D"/>
    <w:rsid w:val="00AE33F7"/>
    <w:rsid w:val="00AE4011"/>
    <w:rsid w:val="00AE4608"/>
    <w:rsid w:val="00AE4999"/>
    <w:rsid w:val="00AE4DC0"/>
    <w:rsid w:val="00AE4DC1"/>
    <w:rsid w:val="00AE6925"/>
    <w:rsid w:val="00AE71A7"/>
    <w:rsid w:val="00AE73E1"/>
    <w:rsid w:val="00AE7713"/>
    <w:rsid w:val="00AF0184"/>
    <w:rsid w:val="00AF1562"/>
    <w:rsid w:val="00AF1E14"/>
    <w:rsid w:val="00AF2D01"/>
    <w:rsid w:val="00AF5C60"/>
    <w:rsid w:val="00AF6599"/>
    <w:rsid w:val="00AF73B3"/>
    <w:rsid w:val="00AF74CA"/>
    <w:rsid w:val="00AF7F31"/>
    <w:rsid w:val="00B00304"/>
    <w:rsid w:val="00B005DC"/>
    <w:rsid w:val="00B00D45"/>
    <w:rsid w:val="00B0159B"/>
    <w:rsid w:val="00B01D89"/>
    <w:rsid w:val="00B020F8"/>
    <w:rsid w:val="00B025A0"/>
    <w:rsid w:val="00B03FE9"/>
    <w:rsid w:val="00B040D9"/>
    <w:rsid w:val="00B05E41"/>
    <w:rsid w:val="00B062ED"/>
    <w:rsid w:val="00B0688B"/>
    <w:rsid w:val="00B06C33"/>
    <w:rsid w:val="00B06F56"/>
    <w:rsid w:val="00B11CB0"/>
    <w:rsid w:val="00B12E41"/>
    <w:rsid w:val="00B130D8"/>
    <w:rsid w:val="00B13659"/>
    <w:rsid w:val="00B13ACA"/>
    <w:rsid w:val="00B13C36"/>
    <w:rsid w:val="00B13F08"/>
    <w:rsid w:val="00B14283"/>
    <w:rsid w:val="00B16D9D"/>
    <w:rsid w:val="00B16ECA"/>
    <w:rsid w:val="00B16FBE"/>
    <w:rsid w:val="00B218AE"/>
    <w:rsid w:val="00B2200B"/>
    <w:rsid w:val="00B251D6"/>
    <w:rsid w:val="00B30AFC"/>
    <w:rsid w:val="00B31BF3"/>
    <w:rsid w:val="00B32399"/>
    <w:rsid w:val="00B32451"/>
    <w:rsid w:val="00B329A3"/>
    <w:rsid w:val="00B32D40"/>
    <w:rsid w:val="00B33238"/>
    <w:rsid w:val="00B33CC0"/>
    <w:rsid w:val="00B35130"/>
    <w:rsid w:val="00B36BF8"/>
    <w:rsid w:val="00B378BD"/>
    <w:rsid w:val="00B40CA5"/>
    <w:rsid w:val="00B4334D"/>
    <w:rsid w:val="00B4502A"/>
    <w:rsid w:val="00B452BD"/>
    <w:rsid w:val="00B46C0C"/>
    <w:rsid w:val="00B47AF6"/>
    <w:rsid w:val="00B50251"/>
    <w:rsid w:val="00B506AD"/>
    <w:rsid w:val="00B50A90"/>
    <w:rsid w:val="00B5248B"/>
    <w:rsid w:val="00B52BC0"/>
    <w:rsid w:val="00B534D4"/>
    <w:rsid w:val="00B54FD6"/>
    <w:rsid w:val="00B5530E"/>
    <w:rsid w:val="00B57A70"/>
    <w:rsid w:val="00B57DC8"/>
    <w:rsid w:val="00B57E1B"/>
    <w:rsid w:val="00B60C4B"/>
    <w:rsid w:val="00B61304"/>
    <w:rsid w:val="00B63B22"/>
    <w:rsid w:val="00B640AD"/>
    <w:rsid w:val="00B64337"/>
    <w:rsid w:val="00B646F6"/>
    <w:rsid w:val="00B66C32"/>
    <w:rsid w:val="00B66F35"/>
    <w:rsid w:val="00B66F41"/>
    <w:rsid w:val="00B67527"/>
    <w:rsid w:val="00B6764A"/>
    <w:rsid w:val="00B70931"/>
    <w:rsid w:val="00B730DF"/>
    <w:rsid w:val="00B73325"/>
    <w:rsid w:val="00B744A8"/>
    <w:rsid w:val="00B77DD6"/>
    <w:rsid w:val="00B77E10"/>
    <w:rsid w:val="00B80172"/>
    <w:rsid w:val="00B8029C"/>
    <w:rsid w:val="00B80B14"/>
    <w:rsid w:val="00B80EA1"/>
    <w:rsid w:val="00B815F1"/>
    <w:rsid w:val="00B82AE2"/>
    <w:rsid w:val="00B83369"/>
    <w:rsid w:val="00B83737"/>
    <w:rsid w:val="00B83AE4"/>
    <w:rsid w:val="00B83D82"/>
    <w:rsid w:val="00B8478D"/>
    <w:rsid w:val="00B84899"/>
    <w:rsid w:val="00B84D09"/>
    <w:rsid w:val="00B87067"/>
    <w:rsid w:val="00B8730C"/>
    <w:rsid w:val="00B877D4"/>
    <w:rsid w:val="00B878E3"/>
    <w:rsid w:val="00B91197"/>
    <w:rsid w:val="00B91DC8"/>
    <w:rsid w:val="00B93424"/>
    <w:rsid w:val="00B94567"/>
    <w:rsid w:val="00BA01F8"/>
    <w:rsid w:val="00BA1377"/>
    <w:rsid w:val="00BA492B"/>
    <w:rsid w:val="00BA4C52"/>
    <w:rsid w:val="00BA54EF"/>
    <w:rsid w:val="00BA56D6"/>
    <w:rsid w:val="00BA5F3C"/>
    <w:rsid w:val="00BA60AC"/>
    <w:rsid w:val="00BA76A9"/>
    <w:rsid w:val="00BA7E9D"/>
    <w:rsid w:val="00BB0C3F"/>
    <w:rsid w:val="00BB142E"/>
    <w:rsid w:val="00BB2455"/>
    <w:rsid w:val="00BB2B1E"/>
    <w:rsid w:val="00BB3A6F"/>
    <w:rsid w:val="00BB5122"/>
    <w:rsid w:val="00BB5519"/>
    <w:rsid w:val="00BB675A"/>
    <w:rsid w:val="00BB753B"/>
    <w:rsid w:val="00BC0151"/>
    <w:rsid w:val="00BC1034"/>
    <w:rsid w:val="00BC1D90"/>
    <w:rsid w:val="00BC2679"/>
    <w:rsid w:val="00BC4B9F"/>
    <w:rsid w:val="00BC4EBB"/>
    <w:rsid w:val="00BC4F45"/>
    <w:rsid w:val="00BC6B54"/>
    <w:rsid w:val="00BD0C2B"/>
    <w:rsid w:val="00BD0D94"/>
    <w:rsid w:val="00BD220E"/>
    <w:rsid w:val="00BD2F76"/>
    <w:rsid w:val="00BD2FE5"/>
    <w:rsid w:val="00BD3051"/>
    <w:rsid w:val="00BD62F9"/>
    <w:rsid w:val="00BE0493"/>
    <w:rsid w:val="00BE0E9A"/>
    <w:rsid w:val="00BE2E82"/>
    <w:rsid w:val="00BE59D4"/>
    <w:rsid w:val="00BE73F7"/>
    <w:rsid w:val="00BE74F5"/>
    <w:rsid w:val="00BE7FAE"/>
    <w:rsid w:val="00BF0DDC"/>
    <w:rsid w:val="00BF10A2"/>
    <w:rsid w:val="00BF22CC"/>
    <w:rsid w:val="00BF2B99"/>
    <w:rsid w:val="00BF33D7"/>
    <w:rsid w:val="00BF3722"/>
    <w:rsid w:val="00BF3BAF"/>
    <w:rsid w:val="00BF4913"/>
    <w:rsid w:val="00BF5F85"/>
    <w:rsid w:val="00BF7639"/>
    <w:rsid w:val="00BF79DA"/>
    <w:rsid w:val="00C0025C"/>
    <w:rsid w:val="00C01509"/>
    <w:rsid w:val="00C01619"/>
    <w:rsid w:val="00C02B48"/>
    <w:rsid w:val="00C10115"/>
    <w:rsid w:val="00C14D08"/>
    <w:rsid w:val="00C14DB6"/>
    <w:rsid w:val="00C17D7D"/>
    <w:rsid w:val="00C2040A"/>
    <w:rsid w:val="00C20F72"/>
    <w:rsid w:val="00C21702"/>
    <w:rsid w:val="00C22403"/>
    <w:rsid w:val="00C230A4"/>
    <w:rsid w:val="00C258B8"/>
    <w:rsid w:val="00C269D4"/>
    <w:rsid w:val="00C26DE6"/>
    <w:rsid w:val="00C27C7F"/>
    <w:rsid w:val="00C311D4"/>
    <w:rsid w:val="00C31B5D"/>
    <w:rsid w:val="00C32161"/>
    <w:rsid w:val="00C3372B"/>
    <w:rsid w:val="00C339F8"/>
    <w:rsid w:val="00C33B3E"/>
    <w:rsid w:val="00C35A42"/>
    <w:rsid w:val="00C35F4C"/>
    <w:rsid w:val="00C362D6"/>
    <w:rsid w:val="00C40AE8"/>
    <w:rsid w:val="00C415A7"/>
    <w:rsid w:val="00C44716"/>
    <w:rsid w:val="00C466A5"/>
    <w:rsid w:val="00C474EC"/>
    <w:rsid w:val="00C505D7"/>
    <w:rsid w:val="00C5084F"/>
    <w:rsid w:val="00C513F5"/>
    <w:rsid w:val="00C54D33"/>
    <w:rsid w:val="00C54E0C"/>
    <w:rsid w:val="00C573CE"/>
    <w:rsid w:val="00C5788A"/>
    <w:rsid w:val="00C6007C"/>
    <w:rsid w:val="00C6059E"/>
    <w:rsid w:val="00C60678"/>
    <w:rsid w:val="00C6220D"/>
    <w:rsid w:val="00C6300E"/>
    <w:rsid w:val="00C63084"/>
    <w:rsid w:val="00C64124"/>
    <w:rsid w:val="00C64C15"/>
    <w:rsid w:val="00C65285"/>
    <w:rsid w:val="00C716F0"/>
    <w:rsid w:val="00C71B98"/>
    <w:rsid w:val="00C72830"/>
    <w:rsid w:val="00C7321D"/>
    <w:rsid w:val="00C74CB6"/>
    <w:rsid w:val="00C75449"/>
    <w:rsid w:val="00C75618"/>
    <w:rsid w:val="00C77054"/>
    <w:rsid w:val="00C80234"/>
    <w:rsid w:val="00C80930"/>
    <w:rsid w:val="00C80B6F"/>
    <w:rsid w:val="00C81FBE"/>
    <w:rsid w:val="00C82936"/>
    <w:rsid w:val="00C8336D"/>
    <w:rsid w:val="00C87E0C"/>
    <w:rsid w:val="00C90A86"/>
    <w:rsid w:val="00C91653"/>
    <w:rsid w:val="00C92178"/>
    <w:rsid w:val="00C9402A"/>
    <w:rsid w:val="00C94859"/>
    <w:rsid w:val="00C949D8"/>
    <w:rsid w:val="00C9556F"/>
    <w:rsid w:val="00C96F09"/>
    <w:rsid w:val="00C975F8"/>
    <w:rsid w:val="00C97FBA"/>
    <w:rsid w:val="00CA0378"/>
    <w:rsid w:val="00CA0516"/>
    <w:rsid w:val="00CA0959"/>
    <w:rsid w:val="00CA2679"/>
    <w:rsid w:val="00CA3782"/>
    <w:rsid w:val="00CA60FF"/>
    <w:rsid w:val="00CA6566"/>
    <w:rsid w:val="00CA6BC4"/>
    <w:rsid w:val="00CA6DD0"/>
    <w:rsid w:val="00CA726A"/>
    <w:rsid w:val="00CA75FF"/>
    <w:rsid w:val="00CB14E9"/>
    <w:rsid w:val="00CB1C13"/>
    <w:rsid w:val="00CB2177"/>
    <w:rsid w:val="00CB27E7"/>
    <w:rsid w:val="00CB2DF6"/>
    <w:rsid w:val="00CB3C13"/>
    <w:rsid w:val="00CB4D79"/>
    <w:rsid w:val="00CB5545"/>
    <w:rsid w:val="00CB665E"/>
    <w:rsid w:val="00CC007A"/>
    <w:rsid w:val="00CC0CBC"/>
    <w:rsid w:val="00CC18CC"/>
    <w:rsid w:val="00CC33B9"/>
    <w:rsid w:val="00CC3CA1"/>
    <w:rsid w:val="00CC3FFD"/>
    <w:rsid w:val="00CC4188"/>
    <w:rsid w:val="00CC4836"/>
    <w:rsid w:val="00CC4A88"/>
    <w:rsid w:val="00CC540B"/>
    <w:rsid w:val="00CC7DC8"/>
    <w:rsid w:val="00CD0073"/>
    <w:rsid w:val="00CD0F18"/>
    <w:rsid w:val="00CD1143"/>
    <w:rsid w:val="00CD134B"/>
    <w:rsid w:val="00CD221E"/>
    <w:rsid w:val="00CD242F"/>
    <w:rsid w:val="00CD257F"/>
    <w:rsid w:val="00CD3042"/>
    <w:rsid w:val="00CD4692"/>
    <w:rsid w:val="00CD4B87"/>
    <w:rsid w:val="00CD4D11"/>
    <w:rsid w:val="00CD4F4D"/>
    <w:rsid w:val="00CD53A0"/>
    <w:rsid w:val="00CD74FB"/>
    <w:rsid w:val="00CD77BF"/>
    <w:rsid w:val="00CE0328"/>
    <w:rsid w:val="00CE0D2D"/>
    <w:rsid w:val="00CE1A90"/>
    <w:rsid w:val="00CE1D87"/>
    <w:rsid w:val="00CE23A8"/>
    <w:rsid w:val="00CE26FC"/>
    <w:rsid w:val="00CE3033"/>
    <w:rsid w:val="00CE3667"/>
    <w:rsid w:val="00CE42F0"/>
    <w:rsid w:val="00CE5E32"/>
    <w:rsid w:val="00CE6B63"/>
    <w:rsid w:val="00CF14BA"/>
    <w:rsid w:val="00CF1F09"/>
    <w:rsid w:val="00CF2A0C"/>
    <w:rsid w:val="00CF4DAD"/>
    <w:rsid w:val="00CF66DA"/>
    <w:rsid w:val="00CF7400"/>
    <w:rsid w:val="00CF7D51"/>
    <w:rsid w:val="00D001D5"/>
    <w:rsid w:val="00D00C8A"/>
    <w:rsid w:val="00D0346D"/>
    <w:rsid w:val="00D05027"/>
    <w:rsid w:val="00D06086"/>
    <w:rsid w:val="00D064C2"/>
    <w:rsid w:val="00D069B4"/>
    <w:rsid w:val="00D0728A"/>
    <w:rsid w:val="00D073B8"/>
    <w:rsid w:val="00D073E0"/>
    <w:rsid w:val="00D105C4"/>
    <w:rsid w:val="00D11A01"/>
    <w:rsid w:val="00D12347"/>
    <w:rsid w:val="00D12802"/>
    <w:rsid w:val="00D139E3"/>
    <w:rsid w:val="00D15D6A"/>
    <w:rsid w:val="00D1660A"/>
    <w:rsid w:val="00D17F60"/>
    <w:rsid w:val="00D21516"/>
    <w:rsid w:val="00D229AE"/>
    <w:rsid w:val="00D24480"/>
    <w:rsid w:val="00D24962"/>
    <w:rsid w:val="00D25537"/>
    <w:rsid w:val="00D25CB7"/>
    <w:rsid w:val="00D261BA"/>
    <w:rsid w:val="00D27790"/>
    <w:rsid w:val="00D315B3"/>
    <w:rsid w:val="00D31BCD"/>
    <w:rsid w:val="00D3205F"/>
    <w:rsid w:val="00D3363C"/>
    <w:rsid w:val="00D34856"/>
    <w:rsid w:val="00D36F7D"/>
    <w:rsid w:val="00D405F1"/>
    <w:rsid w:val="00D43167"/>
    <w:rsid w:val="00D44D80"/>
    <w:rsid w:val="00D47635"/>
    <w:rsid w:val="00D5012F"/>
    <w:rsid w:val="00D51449"/>
    <w:rsid w:val="00D51532"/>
    <w:rsid w:val="00D51F06"/>
    <w:rsid w:val="00D537A6"/>
    <w:rsid w:val="00D539F2"/>
    <w:rsid w:val="00D53CA0"/>
    <w:rsid w:val="00D54E70"/>
    <w:rsid w:val="00D5601D"/>
    <w:rsid w:val="00D5734A"/>
    <w:rsid w:val="00D6125E"/>
    <w:rsid w:val="00D61A54"/>
    <w:rsid w:val="00D625E9"/>
    <w:rsid w:val="00D626B3"/>
    <w:rsid w:val="00D62BCB"/>
    <w:rsid w:val="00D62DCA"/>
    <w:rsid w:val="00D62FAC"/>
    <w:rsid w:val="00D63445"/>
    <w:rsid w:val="00D63682"/>
    <w:rsid w:val="00D63B6C"/>
    <w:rsid w:val="00D650B1"/>
    <w:rsid w:val="00D6515B"/>
    <w:rsid w:val="00D66E7A"/>
    <w:rsid w:val="00D675B5"/>
    <w:rsid w:val="00D7013A"/>
    <w:rsid w:val="00D715AA"/>
    <w:rsid w:val="00D73571"/>
    <w:rsid w:val="00D73929"/>
    <w:rsid w:val="00D7450E"/>
    <w:rsid w:val="00D74A0E"/>
    <w:rsid w:val="00D752FD"/>
    <w:rsid w:val="00D758C5"/>
    <w:rsid w:val="00D761EE"/>
    <w:rsid w:val="00D815B0"/>
    <w:rsid w:val="00D826B4"/>
    <w:rsid w:val="00D82974"/>
    <w:rsid w:val="00D82B8A"/>
    <w:rsid w:val="00D82D2A"/>
    <w:rsid w:val="00D8421A"/>
    <w:rsid w:val="00D84907"/>
    <w:rsid w:val="00D84C2B"/>
    <w:rsid w:val="00D84C41"/>
    <w:rsid w:val="00D85B92"/>
    <w:rsid w:val="00D85DDA"/>
    <w:rsid w:val="00D8603D"/>
    <w:rsid w:val="00D904F0"/>
    <w:rsid w:val="00D93470"/>
    <w:rsid w:val="00D93EEB"/>
    <w:rsid w:val="00D94046"/>
    <w:rsid w:val="00D94746"/>
    <w:rsid w:val="00D94DA9"/>
    <w:rsid w:val="00D94F69"/>
    <w:rsid w:val="00D9599D"/>
    <w:rsid w:val="00D96ADB"/>
    <w:rsid w:val="00D96C7E"/>
    <w:rsid w:val="00D96CA0"/>
    <w:rsid w:val="00DA3F01"/>
    <w:rsid w:val="00DA40D1"/>
    <w:rsid w:val="00DA5C7D"/>
    <w:rsid w:val="00DA6C23"/>
    <w:rsid w:val="00DA756B"/>
    <w:rsid w:val="00DB0E86"/>
    <w:rsid w:val="00DB20B6"/>
    <w:rsid w:val="00DB25AA"/>
    <w:rsid w:val="00DB2C29"/>
    <w:rsid w:val="00DB47C5"/>
    <w:rsid w:val="00DB4FC1"/>
    <w:rsid w:val="00DC0958"/>
    <w:rsid w:val="00DC220B"/>
    <w:rsid w:val="00DC2675"/>
    <w:rsid w:val="00DC45E1"/>
    <w:rsid w:val="00DC5B71"/>
    <w:rsid w:val="00DC60EC"/>
    <w:rsid w:val="00DC6ACB"/>
    <w:rsid w:val="00DC6ACE"/>
    <w:rsid w:val="00DC7149"/>
    <w:rsid w:val="00DD0A84"/>
    <w:rsid w:val="00DD1C4B"/>
    <w:rsid w:val="00DD1E72"/>
    <w:rsid w:val="00DD242F"/>
    <w:rsid w:val="00DD2779"/>
    <w:rsid w:val="00DD333A"/>
    <w:rsid w:val="00DD3DD6"/>
    <w:rsid w:val="00DD4CEC"/>
    <w:rsid w:val="00DD6343"/>
    <w:rsid w:val="00DE19B0"/>
    <w:rsid w:val="00DE1BAB"/>
    <w:rsid w:val="00DE23C1"/>
    <w:rsid w:val="00DE23F5"/>
    <w:rsid w:val="00DE24A2"/>
    <w:rsid w:val="00DE252E"/>
    <w:rsid w:val="00DE294F"/>
    <w:rsid w:val="00DE29B1"/>
    <w:rsid w:val="00DE455C"/>
    <w:rsid w:val="00DE4B94"/>
    <w:rsid w:val="00DE572A"/>
    <w:rsid w:val="00DE6121"/>
    <w:rsid w:val="00DF17E8"/>
    <w:rsid w:val="00DF209F"/>
    <w:rsid w:val="00DF299E"/>
    <w:rsid w:val="00DF3DA5"/>
    <w:rsid w:val="00DF4C00"/>
    <w:rsid w:val="00DF5DA0"/>
    <w:rsid w:val="00DF64EF"/>
    <w:rsid w:val="00DF75EF"/>
    <w:rsid w:val="00DF75F2"/>
    <w:rsid w:val="00E00C0A"/>
    <w:rsid w:val="00E028A6"/>
    <w:rsid w:val="00E03760"/>
    <w:rsid w:val="00E057E9"/>
    <w:rsid w:val="00E060B1"/>
    <w:rsid w:val="00E1016D"/>
    <w:rsid w:val="00E12767"/>
    <w:rsid w:val="00E12E3C"/>
    <w:rsid w:val="00E1387B"/>
    <w:rsid w:val="00E14D4F"/>
    <w:rsid w:val="00E15269"/>
    <w:rsid w:val="00E16133"/>
    <w:rsid w:val="00E16545"/>
    <w:rsid w:val="00E172D6"/>
    <w:rsid w:val="00E20CCC"/>
    <w:rsid w:val="00E2210C"/>
    <w:rsid w:val="00E22590"/>
    <w:rsid w:val="00E23582"/>
    <w:rsid w:val="00E23B1D"/>
    <w:rsid w:val="00E24FB8"/>
    <w:rsid w:val="00E25B64"/>
    <w:rsid w:val="00E26641"/>
    <w:rsid w:val="00E27410"/>
    <w:rsid w:val="00E2799F"/>
    <w:rsid w:val="00E30A75"/>
    <w:rsid w:val="00E31BD6"/>
    <w:rsid w:val="00E32A2F"/>
    <w:rsid w:val="00E32E24"/>
    <w:rsid w:val="00E34E98"/>
    <w:rsid w:val="00E3793D"/>
    <w:rsid w:val="00E40D16"/>
    <w:rsid w:val="00E412DA"/>
    <w:rsid w:val="00E42D55"/>
    <w:rsid w:val="00E43483"/>
    <w:rsid w:val="00E43C93"/>
    <w:rsid w:val="00E4459C"/>
    <w:rsid w:val="00E46566"/>
    <w:rsid w:val="00E46C2D"/>
    <w:rsid w:val="00E47338"/>
    <w:rsid w:val="00E50012"/>
    <w:rsid w:val="00E521BA"/>
    <w:rsid w:val="00E53739"/>
    <w:rsid w:val="00E5672D"/>
    <w:rsid w:val="00E567D7"/>
    <w:rsid w:val="00E57142"/>
    <w:rsid w:val="00E6050B"/>
    <w:rsid w:val="00E61172"/>
    <w:rsid w:val="00E61B93"/>
    <w:rsid w:val="00E63582"/>
    <w:rsid w:val="00E635C8"/>
    <w:rsid w:val="00E644EC"/>
    <w:rsid w:val="00E64E59"/>
    <w:rsid w:val="00E658DB"/>
    <w:rsid w:val="00E65D67"/>
    <w:rsid w:val="00E6646A"/>
    <w:rsid w:val="00E66CB7"/>
    <w:rsid w:val="00E66CDF"/>
    <w:rsid w:val="00E66F43"/>
    <w:rsid w:val="00E677AA"/>
    <w:rsid w:val="00E70081"/>
    <w:rsid w:val="00E70C2D"/>
    <w:rsid w:val="00E7126F"/>
    <w:rsid w:val="00E7191B"/>
    <w:rsid w:val="00E71B8E"/>
    <w:rsid w:val="00E72E14"/>
    <w:rsid w:val="00E73593"/>
    <w:rsid w:val="00E73B32"/>
    <w:rsid w:val="00E76B3E"/>
    <w:rsid w:val="00E76BB8"/>
    <w:rsid w:val="00E775EC"/>
    <w:rsid w:val="00E7798F"/>
    <w:rsid w:val="00E80F96"/>
    <w:rsid w:val="00E822AE"/>
    <w:rsid w:val="00E82A55"/>
    <w:rsid w:val="00E84CB2"/>
    <w:rsid w:val="00E869B6"/>
    <w:rsid w:val="00E8782A"/>
    <w:rsid w:val="00E90FD9"/>
    <w:rsid w:val="00E91230"/>
    <w:rsid w:val="00E91234"/>
    <w:rsid w:val="00E920BA"/>
    <w:rsid w:val="00E924AA"/>
    <w:rsid w:val="00E9493D"/>
    <w:rsid w:val="00E94C21"/>
    <w:rsid w:val="00E95333"/>
    <w:rsid w:val="00E955E3"/>
    <w:rsid w:val="00E956BC"/>
    <w:rsid w:val="00E95D34"/>
    <w:rsid w:val="00E96885"/>
    <w:rsid w:val="00E976A5"/>
    <w:rsid w:val="00EA0593"/>
    <w:rsid w:val="00EA1402"/>
    <w:rsid w:val="00EA27E1"/>
    <w:rsid w:val="00EA2F56"/>
    <w:rsid w:val="00EA3A9D"/>
    <w:rsid w:val="00EA3AB0"/>
    <w:rsid w:val="00EA4671"/>
    <w:rsid w:val="00EA5756"/>
    <w:rsid w:val="00EA5BAF"/>
    <w:rsid w:val="00EA6B64"/>
    <w:rsid w:val="00EA708C"/>
    <w:rsid w:val="00EA7945"/>
    <w:rsid w:val="00EA7C80"/>
    <w:rsid w:val="00EA7D8F"/>
    <w:rsid w:val="00EB0164"/>
    <w:rsid w:val="00EB0738"/>
    <w:rsid w:val="00EB1731"/>
    <w:rsid w:val="00EB2A89"/>
    <w:rsid w:val="00EB2DCA"/>
    <w:rsid w:val="00EB3BBF"/>
    <w:rsid w:val="00EB4A46"/>
    <w:rsid w:val="00EB4AF2"/>
    <w:rsid w:val="00EB4F42"/>
    <w:rsid w:val="00EB7DF3"/>
    <w:rsid w:val="00EC038F"/>
    <w:rsid w:val="00EC1BC7"/>
    <w:rsid w:val="00EC2413"/>
    <w:rsid w:val="00EC2D13"/>
    <w:rsid w:val="00EC3B5A"/>
    <w:rsid w:val="00EC42FE"/>
    <w:rsid w:val="00EC5C57"/>
    <w:rsid w:val="00EC6817"/>
    <w:rsid w:val="00ED0FB7"/>
    <w:rsid w:val="00ED1205"/>
    <w:rsid w:val="00ED28FF"/>
    <w:rsid w:val="00ED3355"/>
    <w:rsid w:val="00ED396E"/>
    <w:rsid w:val="00ED4844"/>
    <w:rsid w:val="00ED61AA"/>
    <w:rsid w:val="00ED7577"/>
    <w:rsid w:val="00ED7769"/>
    <w:rsid w:val="00ED7A62"/>
    <w:rsid w:val="00ED7FE3"/>
    <w:rsid w:val="00EE0333"/>
    <w:rsid w:val="00EE067B"/>
    <w:rsid w:val="00EE0E09"/>
    <w:rsid w:val="00EE1A5F"/>
    <w:rsid w:val="00EE1DEE"/>
    <w:rsid w:val="00EE2C6E"/>
    <w:rsid w:val="00EE604D"/>
    <w:rsid w:val="00EE6241"/>
    <w:rsid w:val="00EE64F8"/>
    <w:rsid w:val="00EE736A"/>
    <w:rsid w:val="00EE79CF"/>
    <w:rsid w:val="00EF002F"/>
    <w:rsid w:val="00EF0CCF"/>
    <w:rsid w:val="00EF10AE"/>
    <w:rsid w:val="00EF1B9F"/>
    <w:rsid w:val="00EF30C5"/>
    <w:rsid w:val="00EF3327"/>
    <w:rsid w:val="00EF5693"/>
    <w:rsid w:val="00EF57F9"/>
    <w:rsid w:val="00EF5F3B"/>
    <w:rsid w:val="00EF76E2"/>
    <w:rsid w:val="00F00322"/>
    <w:rsid w:val="00F00F6A"/>
    <w:rsid w:val="00F01C6D"/>
    <w:rsid w:val="00F02DB7"/>
    <w:rsid w:val="00F03B46"/>
    <w:rsid w:val="00F05B24"/>
    <w:rsid w:val="00F062F4"/>
    <w:rsid w:val="00F06E97"/>
    <w:rsid w:val="00F1009A"/>
    <w:rsid w:val="00F153F0"/>
    <w:rsid w:val="00F1586C"/>
    <w:rsid w:val="00F163F6"/>
    <w:rsid w:val="00F16A02"/>
    <w:rsid w:val="00F17505"/>
    <w:rsid w:val="00F20479"/>
    <w:rsid w:val="00F20CAB"/>
    <w:rsid w:val="00F2231A"/>
    <w:rsid w:val="00F23430"/>
    <w:rsid w:val="00F23D63"/>
    <w:rsid w:val="00F260EB"/>
    <w:rsid w:val="00F317E6"/>
    <w:rsid w:val="00F3301E"/>
    <w:rsid w:val="00F33917"/>
    <w:rsid w:val="00F37A0C"/>
    <w:rsid w:val="00F403DE"/>
    <w:rsid w:val="00F40532"/>
    <w:rsid w:val="00F43E2A"/>
    <w:rsid w:val="00F44006"/>
    <w:rsid w:val="00F449F2"/>
    <w:rsid w:val="00F454B0"/>
    <w:rsid w:val="00F45636"/>
    <w:rsid w:val="00F45DC3"/>
    <w:rsid w:val="00F46B8E"/>
    <w:rsid w:val="00F51204"/>
    <w:rsid w:val="00F515AA"/>
    <w:rsid w:val="00F51656"/>
    <w:rsid w:val="00F51F4A"/>
    <w:rsid w:val="00F52256"/>
    <w:rsid w:val="00F5361D"/>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138"/>
    <w:rsid w:val="00F70EB2"/>
    <w:rsid w:val="00F70EB3"/>
    <w:rsid w:val="00F7129E"/>
    <w:rsid w:val="00F72E48"/>
    <w:rsid w:val="00F73D37"/>
    <w:rsid w:val="00F7419D"/>
    <w:rsid w:val="00F74AEF"/>
    <w:rsid w:val="00F74E23"/>
    <w:rsid w:val="00F76787"/>
    <w:rsid w:val="00F76A9E"/>
    <w:rsid w:val="00F7782E"/>
    <w:rsid w:val="00F81C0F"/>
    <w:rsid w:val="00F86402"/>
    <w:rsid w:val="00F87B9A"/>
    <w:rsid w:val="00F90929"/>
    <w:rsid w:val="00F90D68"/>
    <w:rsid w:val="00F90E55"/>
    <w:rsid w:val="00F916B6"/>
    <w:rsid w:val="00F93B79"/>
    <w:rsid w:val="00F9418F"/>
    <w:rsid w:val="00F948AA"/>
    <w:rsid w:val="00F9631F"/>
    <w:rsid w:val="00F96BF1"/>
    <w:rsid w:val="00FA0183"/>
    <w:rsid w:val="00FA1623"/>
    <w:rsid w:val="00FA1B61"/>
    <w:rsid w:val="00FA1D29"/>
    <w:rsid w:val="00FA1DA6"/>
    <w:rsid w:val="00FA3B1C"/>
    <w:rsid w:val="00FA65BC"/>
    <w:rsid w:val="00FA7E8A"/>
    <w:rsid w:val="00FB04E3"/>
    <w:rsid w:val="00FB18DD"/>
    <w:rsid w:val="00FB1AA3"/>
    <w:rsid w:val="00FB2B4D"/>
    <w:rsid w:val="00FB49CA"/>
    <w:rsid w:val="00FB4A80"/>
    <w:rsid w:val="00FB6177"/>
    <w:rsid w:val="00FB6507"/>
    <w:rsid w:val="00FC4625"/>
    <w:rsid w:val="00FC4B47"/>
    <w:rsid w:val="00FC4BD7"/>
    <w:rsid w:val="00FC4E99"/>
    <w:rsid w:val="00FC56FB"/>
    <w:rsid w:val="00FC60A9"/>
    <w:rsid w:val="00FC6539"/>
    <w:rsid w:val="00FC6A59"/>
    <w:rsid w:val="00FC790E"/>
    <w:rsid w:val="00FD0C7B"/>
    <w:rsid w:val="00FD173D"/>
    <w:rsid w:val="00FD2215"/>
    <w:rsid w:val="00FD3624"/>
    <w:rsid w:val="00FD485E"/>
    <w:rsid w:val="00FD5826"/>
    <w:rsid w:val="00FD6A25"/>
    <w:rsid w:val="00FD6C5F"/>
    <w:rsid w:val="00FE0C2F"/>
    <w:rsid w:val="00FE0CD4"/>
    <w:rsid w:val="00FE1BC2"/>
    <w:rsid w:val="00FE2D3C"/>
    <w:rsid w:val="00FE2D85"/>
    <w:rsid w:val="00FE43B2"/>
    <w:rsid w:val="00FE43C1"/>
    <w:rsid w:val="00FE46A6"/>
    <w:rsid w:val="00FE6555"/>
    <w:rsid w:val="00FF15F5"/>
    <w:rsid w:val="00FF3335"/>
    <w:rsid w:val="00FF3569"/>
    <w:rsid w:val="00FF4370"/>
    <w:rsid w:val="00FF4BCB"/>
    <w:rsid w:val="00FF684A"/>
    <w:rsid w:val="00FF69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A2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6A2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6A2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A28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A2870"/>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A2870"/>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A287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A28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A28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 w:type="paragraph" w:styleId="berarbeitung">
    <w:name w:val="Revision"/>
    <w:hidden/>
    <w:uiPriority w:val="99"/>
    <w:semiHidden/>
    <w:rsid w:val="009C2F07"/>
    <w:pPr>
      <w:spacing w:after="0" w:line="240" w:lineRule="auto"/>
    </w:pPr>
  </w:style>
  <w:style w:type="character" w:styleId="Platzhaltertext">
    <w:name w:val="Placeholder Text"/>
    <w:basedOn w:val="Absatz-Standardschriftart"/>
    <w:uiPriority w:val="99"/>
    <w:semiHidden/>
    <w:rsid w:val="006A2870"/>
    <w:rPr>
      <w:color w:val="666666"/>
    </w:rPr>
  </w:style>
  <w:style w:type="character" w:customStyle="1" w:styleId="berschrift1Zchn">
    <w:name w:val="Überschrift 1 Zchn"/>
    <w:basedOn w:val="Absatz-Standardschriftart"/>
    <w:link w:val="berschrift1"/>
    <w:uiPriority w:val="9"/>
    <w:rsid w:val="006A287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semiHidden/>
    <w:unhideWhenUsed/>
    <w:qFormat/>
    <w:rsid w:val="006A2870"/>
    <w:pPr>
      <w:outlineLvl w:val="9"/>
    </w:pPr>
  </w:style>
  <w:style w:type="paragraph" w:styleId="Literaturverzeichnis">
    <w:name w:val="Bibliography"/>
    <w:basedOn w:val="Standard"/>
    <w:next w:val="Standard"/>
    <w:uiPriority w:val="37"/>
    <w:semiHidden/>
    <w:unhideWhenUsed/>
    <w:rsid w:val="006A2870"/>
  </w:style>
  <w:style w:type="character" w:styleId="Buchtitel">
    <w:name w:val="Book Title"/>
    <w:basedOn w:val="Absatz-Standardschriftart"/>
    <w:uiPriority w:val="33"/>
    <w:qFormat/>
    <w:rsid w:val="006A2870"/>
    <w:rPr>
      <w:b/>
      <w:bCs/>
      <w:i/>
      <w:iCs/>
      <w:spacing w:val="5"/>
    </w:rPr>
  </w:style>
  <w:style w:type="character" w:styleId="IntensiverVerweis">
    <w:name w:val="Intense Reference"/>
    <w:basedOn w:val="Absatz-Standardschriftart"/>
    <w:uiPriority w:val="32"/>
    <w:qFormat/>
    <w:rsid w:val="006A2870"/>
    <w:rPr>
      <w:b/>
      <w:bCs/>
      <w:smallCaps/>
      <w:color w:val="4472C4" w:themeColor="accent1"/>
      <w:spacing w:val="5"/>
    </w:rPr>
  </w:style>
  <w:style w:type="character" w:styleId="SchwacherVerweis">
    <w:name w:val="Subtle Reference"/>
    <w:basedOn w:val="Absatz-Standardschriftart"/>
    <w:uiPriority w:val="31"/>
    <w:qFormat/>
    <w:rsid w:val="006A2870"/>
    <w:rPr>
      <w:smallCaps/>
      <w:color w:val="5A5A5A" w:themeColor="text1" w:themeTint="A5"/>
    </w:rPr>
  </w:style>
  <w:style w:type="character" w:styleId="IntensiveHervorhebung">
    <w:name w:val="Intense Emphasis"/>
    <w:basedOn w:val="Absatz-Standardschriftart"/>
    <w:uiPriority w:val="21"/>
    <w:qFormat/>
    <w:rsid w:val="006A2870"/>
    <w:rPr>
      <w:i/>
      <w:iCs/>
      <w:color w:val="4472C4" w:themeColor="accent1"/>
    </w:rPr>
  </w:style>
  <w:style w:type="character" w:styleId="SchwacheHervorhebung">
    <w:name w:val="Subtle Emphasis"/>
    <w:basedOn w:val="Absatz-Standardschriftart"/>
    <w:uiPriority w:val="19"/>
    <w:qFormat/>
    <w:rsid w:val="006A2870"/>
    <w:rPr>
      <w:i/>
      <w:iCs/>
      <w:color w:val="404040" w:themeColor="text1" w:themeTint="BF"/>
    </w:rPr>
  </w:style>
  <w:style w:type="paragraph" w:styleId="IntensivesZitat">
    <w:name w:val="Intense Quote"/>
    <w:basedOn w:val="Standard"/>
    <w:next w:val="Standard"/>
    <w:link w:val="IntensivesZitatZchn"/>
    <w:uiPriority w:val="30"/>
    <w:qFormat/>
    <w:rsid w:val="006A28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2870"/>
    <w:rPr>
      <w:i/>
      <w:iCs/>
      <w:color w:val="4472C4" w:themeColor="accent1"/>
    </w:rPr>
  </w:style>
  <w:style w:type="paragraph" w:styleId="Zitat">
    <w:name w:val="Quote"/>
    <w:basedOn w:val="Standard"/>
    <w:next w:val="Standard"/>
    <w:link w:val="ZitatZchn"/>
    <w:uiPriority w:val="29"/>
    <w:qFormat/>
    <w:rsid w:val="006A287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2870"/>
    <w:rPr>
      <w:i/>
      <w:iCs/>
      <w:color w:val="404040" w:themeColor="text1" w:themeTint="BF"/>
    </w:rPr>
  </w:style>
  <w:style w:type="table" w:styleId="MittlereListe1-Akzent1">
    <w:name w:val="Medium List 1 Accen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2870"/>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287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28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287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2870"/>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28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287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287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2870"/>
    <w:pPr>
      <w:spacing w:after="0" w:line="240" w:lineRule="auto"/>
    </w:pPr>
  </w:style>
  <w:style w:type="character" w:styleId="HTMLVariable">
    <w:name w:val="HTML Variable"/>
    <w:basedOn w:val="Absatz-Standardschriftart"/>
    <w:uiPriority w:val="99"/>
    <w:semiHidden/>
    <w:unhideWhenUsed/>
    <w:rsid w:val="006A2870"/>
    <w:rPr>
      <w:i/>
      <w:iCs/>
    </w:rPr>
  </w:style>
  <w:style w:type="character" w:styleId="HTMLSchreibmaschine">
    <w:name w:val="HTML Typewriter"/>
    <w:basedOn w:val="Absatz-Standardschriftart"/>
    <w:uiPriority w:val="99"/>
    <w:semiHidden/>
    <w:unhideWhenUsed/>
    <w:rsid w:val="006A2870"/>
    <w:rPr>
      <w:rFonts w:ascii="Consolas" w:hAnsi="Consolas"/>
      <w:sz w:val="20"/>
      <w:szCs w:val="20"/>
    </w:rPr>
  </w:style>
  <w:style w:type="character" w:styleId="HTMLBeispiel">
    <w:name w:val="HTML Sample"/>
    <w:basedOn w:val="Absatz-Standardschriftart"/>
    <w:uiPriority w:val="99"/>
    <w:semiHidden/>
    <w:unhideWhenUsed/>
    <w:rsid w:val="006A2870"/>
    <w:rPr>
      <w:rFonts w:ascii="Consolas" w:hAnsi="Consolas"/>
      <w:sz w:val="24"/>
      <w:szCs w:val="24"/>
    </w:rPr>
  </w:style>
  <w:style w:type="paragraph" w:styleId="HTMLVorformatiert">
    <w:name w:val="HTML Preformatted"/>
    <w:basedOn w:val="Standard"/>
    <w:link w:val="HTMLVorformatiertZchn"/>
    <w:uiPriority w:val="99"/>
    <w:semiHidden/>
    <w:unhideWhenUsed/>
    <w:rsid w:val="006A287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2870"/>
    <w:rPr>
      <w:rFonts w:ascii="Consolas" w:hAnsi="Consolas"/>
      <w:sz w:val="20"/>
      <w:szCs w:val="20"/>
    </w:rPr>
  </w:style>
  <w:style w:type="character" w:styleId="HTMLTastatur">
    <w:name w:val="HTML Keyboard"/>
    <w:basedOn w:val="Absatz-Standardschriftart"/>
    <w:uiPriority w:val="99"/>
    <w:semiHidden/>
    <w:unhideWhenUsed/>
    <w:rsid w:val="006A2870"/>
    <w:rPr>
      <w:rFonts w:ascii="Consolas" w:hAnsi="Consolas"/>
      <w:sz w:val="20"/>
      <w:szCs w:val="20"/>
    </w:rPr>
  </w:style>
  <w:style w:type="character" w:styleId="HTMLDefinition">
    <w:name w:val="HTML Definition"/>
    <w:basedOn w:val="Absatz-Standardschriftart"/>
    <w:uiPriority w:val="99"/>
    <w:semiHidden/>
    <w:unhideWhenUsed/>
    <w:rsid w:val="006A2870"/>
    <w:rPr>
      <w:i/>
      <w:iCs/>
    </w:rPr>
  </w:style>
  <w:style w:type="character" w:styleId="HTMLCode">
    <w:name w:val="HTML Code"/>
    <w:basedOn w:val="Absatz-Standardschriftart"/>
    <w:uiPriority w:val="99"/>
    <w:semiHidden/>
    <w:unhideWhenUsed/>
    <w:rsid w:val="006A2870"/>
    <w:rPr>
      <w:rFonts w:ascii="Consolas" w:hAnsi="Consolas"/>
      <w:sz w:val="20"/>
      <w:szCs w:val="20"/>
    </w:rPr>
  </w:style>
  <w:style w:type="character" w:styleId="HTMLZitat">
    <w:name w:val="HTML Cite"/>
    <w:basedOn w:val="Absatz-Standardschriftart"/>
    <w:uiPriority w:val="99"/>
    <w:semiHidden/>
    <w:unhideWhenUsed/>
    <w:rsid w:val="006A2870"/>
    <w:rPr>
      <w:i/>
      <w:iCs/>
    </w:rPr>
  </w:style>
  <w:style w:type="paragraph" w:styleId="HTMLAdresse">
    <w:name w:val="HTML Address"/>
    <w:basedOn w:val="Standard"/>
    <w:link w:val="HTMLAdresseZchn"/>
    <w:uiPriority w:val="99"/>
    <w:semiHidden/>
    <w:unhideWhenUsed/>
    <w:rsid w:val="006A2870"/>
    <w:pPr>
      <w:spacing w:after="0" w:line="240" w:lineRule="auto"/>
    </w:pPr>
    <w:rPr>
      <w:i/>
      <w:iCs/>
    </w:rPr>
  </w:style>
  <w:style w:type="character" w:customStyle="1" w:styleId="HTMLAdresseZchn">
    <w:name w:val="HTML Adresse Zchn"/>
    <w:basedOn w:val="Absatz-Standardschriftart"/>
    <w:link w:val="HTMLAdresse"/>
    <w:uiPriority w:val="99"/>
    <w:semiHidden/>
    <w:rsid w:val="006A2870"/>
    <w:rPr>
      <w:i/>
      <w:iCs/>
    </w:rPr>
  </w:style>
  <w:style w:type="character" w:styleId="HTMLAkronym">
    <w:name w:val="HTML Acronym"/>
    <w:basedOn w:val="Absatz-Standardschriftart"/>
    <w:uiPriority w:val="99"/>
    <w:semiHidden/>
    <w:unhideWhenUsed/>
    <w:rsid w:val="006A2870"/>
  </w:style>
  <w:style w:type="paragraph" w:styleId="NurText">
    <w:name w:val="Plain Text"/>
    <w:basedOn w:val="Standard"/>
    <w:link w:val="NurTextZchn"/>
    <w:uiPriority w:val="99"/>
    <w:semiHidden/>
    <w:unhideWhenUsed/>
    <w:rsid w:val="006A287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2870"/>
    <w:rPr>
      <w:rFonts w:ascii="Consolas" w:hAnsi="Consolas"/>
      <w:sz w:val="21"/>
      <w:szCs w:val="21"/>
    </w:rPr>
  </w:style>
  <w:style w:type="paragraph" w:styleId="Dokumentstruktur">
    <w:name w:val="Document Map"/>
    <w:basedOn w:val="Standard"/>
    <w:link w:val="DokumentstrukturZchn"/>
    <w:uiPriority w:val="99"/>
    <w:semiHidden/>
    <w:unhideWhenUsed/>
    <w:rsid w:val="006A287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2870"/>
    <w:rPr>
      <w:rFonts w:ascii="Segoe UI" w:hAnsi="Segoe UI" w:cs="Segoe UI"/>
      <w:sz w:val="16"/>
      <w:szCs w:val="16"/>
    </w:rPr>
  </w:style>
  <w:style w:type="character" w:styleId="Hervorhebung">
    <w:name w:val="Emphasis"/>
    <w:basedOn w:val="Absatz-Standardschriftart"/>
    <w:uiPriority w:val="20"/>
    <w:qFormat/>
    <w:rsid w:val="006A2870"/>
    <w:rPr>
      <w:i/>
      <w:iCs/>
    </w:rPr>
  </w:style>
  <w:style w:type="character" w:styleId="Fett">
    <w:name w:val="Strong"/>
    <w:basedOn w:val="Absatz-Standardschriftart"/>
    <w:uiPriority w:val="22"/>
    <w:qFormat/>
    <w:rsid w:val="006A2870"/>
    <w:rPr>
      <w:b/>
      <w:bCs/>
    </w:rPr>
  </w:style>
  <w:style w:type="character" w:styleId="BesuchterLink">
    <w:name w:val="FollowedHyperlink"/>
    <w:basedOn w:val="Absatz-Standardschriftart"/>
    <w:uiPriority w:val="99"/>
    <w:semiHidden/>
    <w:unhideWhenUsed/>
    <w:rsid w:val="006A2870"/>
    <w:rPr>
      <w:color w:val="954F72" w:themeColor="followedHyperlink"/>
      <w:u w:val="single"/>
    </w:rPr>
  </w:style>
  <w:style w:type="paragraph" w:styleId="Blocktext">
    <w:name w:val="Block Text"/>
    <w:basedOn w:val="Standard"/>
    <w:uiPriority w:val="99"/>
    <w:semiHidden/>
    <w:unhideWhenUsed/>
    <w:rsid w:val="006A287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287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2870"/>
    <w:rPr>
      <w:sz w:val="16"/>
      <w:szCs w:val="16"/>
    </w:rPr>
  </w:style>
  <w:style w:type="paragraph" w:styleId="Textkrper-Einzug2">
    <w:name w:val="Body Text Indent 2"/>
    <w:basedOn w:val="Standard"/>
    <w:link w:val="Textkrper-Einzug2Zchn"/>
    <w:uiPriority w:val="99"/>
    <w:semiHidden/>
    <w:unhideWhenUsed/>
    <w:rsid w:val="006A287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2870"/>
  </w:style>
  <w:style w:type="paragraph" w:styleId="Textkrper3">
    <w:name w:val="Body Text 3"/>
    <w:basedOn w:val="Standard"/>
    <w:link w:val="Textkrper3Zchn"/>
    <w:uiPriority w:val="99"/>
    <w:semiHidden/>
    <w:unhideWhenUsed/>
    <w:rsid w:val="006A2870"/>
    <w:pPr>
      <w:spacing w:after="120"/>
    </w:pPr>
    <w:rPr>
      <w:sz w:val="16"/>
      <w:szCs w:val="16"/>
    </w:rPr>
  </w:style>
  <w:style w:type="character" w:customStyle="1" w:styleId="Textkrper3Zchn">
    <w:name w:val="Textkörper 3 Zchn"/>
    <w:basedOn w:val="Absatz-Standardschriftart"/>
    <w:link w:val="Textkrper3"/>
    <w:uiPriority w:val="99"/>
    <w:semiHidden/>
    <w:rsid w:val="006A2870"/>
    <w:rPr>
      <w:sz w:val="16"/>
      <w:szCs w:val="16"/>
    </w:rPr>
  </w:style>
  <w:style w:type="paragraph" w:styleId="Textkrper2">
    <w:name w:val="Body Text 2"/>
    <w:basedOn w:val="Standard"/>
    <w:link w:val="Textkrper2Zchn"/>
    <w:uiPriority w:val="99"/>
    <w:semiHidden/>
    <w:unhideWhenUsed/>
    <w:rsid w:val="006A2870"/>
    <w:pPr>
      <w:spacing w:after="120" w:line="480" w:lineRule="auto"/>
    </w:pPr>
  </w:style>
  <w:style w:type="character" w:customStyle="1" w:styleId="Textkrper2Zchn">
    <w:name w:val="Textkörper 2 Zchn"/>
    <w:basedOn w:val="Absatz-Standardschriftart"/>
    <w:link w:val="Textkrper2"/>
    <w:uiPriority w:val="99"/>
    <w:semiHidden/>
    <w:rsid w:val="006A2870"/>
  </w:style>
  <w:style w:type="paragraph" w:styleId="Fu-Endnotenberschrift">
    <w:name w:val="Note Heading"/>
    <w:basedOn w:val="Standard"/>
    <w:next w:val="Standard"/>
    <w:link w:val="Fu-EndnotenberschriftZchn"/>
    <w:uiPriority w:val="99"/>
    <w:semiHidden/>
    <w:unhideWhenUsed/>
    <w:rsid w:val="006A287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2870"/>
  </w:style>
  <w:style w:type="paragraph" w:styleId="Textkrper-Zeileneinzug">
    <w:name w:val="Body Text Indent"/>
    <w:basedOn w:val="Standard"/>
    <w:link w:val="Textkrper-ZeileneinzugZchn"/>
    <w:uiPriority w:val="99"/>
    <w:semiHidden/>
    <w:unhideWhenUsed/>
    <w:rsid w:val="006A2870"/>
    <w:pPr>
      <w:spacing w:after="120"/>
      <w:ind w:left="283"/>
    </w:pPr>
  </w:style>
  <w:style w:type="character" w:customStyle="1" w:styleId="Textkrper-ZeileneinzugZchn">
    <w:name w:val="Textkörper-Zeileneinzug Zchn"/>
    <w:basedOn w:val="Absatz-Standardschriftart"/>
    <w:link w:val="Textkrper-Zeileneinzug"/>
    <w:uiPriority w:val="99"/>
    <w:semiHidden/>
    <w:rsid w:val="006A2870"/>
  </w:style>
  <w:style w:type="paragraph" w:styleId="Textkrper-Erstzeileneinzug2">
    <w:name w:val="Body Text First Indent 2"/>
    <w:basedOn w:val="Textkrper-Zeileneinzug"/>
    <w:link w:val="Textkrper-Erstzeileneinzug2Zchn"/>
    <w:uiPriority w:val="99"/>
    <w:semiHidden/>
    <w:unhideWhenUsed/>
    <w:rsid w:val="006A2870"/>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2870"/>
  </w:style>
  <w:style w:type="paragraph" w:styleId="Textkrper">
    <w:name w:val="Body Text"/>
    <w:basedOn w:val="Standard"/>
    <w:link w:val="TextkrperZchn"/>
    <w:uiPriority w:val="99"/>
    <w:semiHidden/>
    <w:unhideWhenUsed/>
    <w:rsid w:val="006A2870"/>
    <w:pPr>
      <w:spacing w:after="120"/>
    </w:pPr>
  </w:style>
  <w:style w:type="character" w:customStyle="1" w:styleId="TextkrperZchn">
    <w:name w:val="Textkörper Zchn"/>
    <w:basedOn w:val="Absatz-Standardschriftart"/>
    <w:link w:val="Textkrper"/>
    <w:uiPriority w:val="99"/>
    <w:semiHidden/>
    <w:rsid w:val="006A2870"/>
  </w:style>
  <w:style w:type="paragraph" w:styleId="Textkrper-Erstzeileneinzug">
    <w:name w:val="Body Text First Indent"/>
    <w:basedOn w:val="Textkrper"/>
    <w:link w:val="Textkrper-ErstzeileneinzugZchn"/>
    <w:uiPriority w:val="99"/>
    <w:semiHidden/>
    <w:unhideWhenUsed/>
    <w:rsid w:val="006A2870"/>
    <w:pPr>
      <w:spacing w:after="160"/>
      <w:ind w:firstLine="360"/>
    </w:pPr>
  </w:style>
  <w:style w:type="character" w:customStyle="1" w:styleId="Textkrper-ErstzeileneinzugZchn">
    <w:name w:val="Textkörper-Erstzeileneinzug Zchn"/>
    <w:basedOn w:val="TextkrperZchn"/>
    <w:link w:val="Textkrper-Erstzeileneinzug"/>
    <w:uiPriority w:val="99"/>
    <w:semiHidden/>
    <w:rsid w:val="006A2870"/>
  </w:style>
  <w:style w:type="paragraph" w:styleId="Datum">
    <w:name w:val="Date"/>
    <w:basedOn w:val="Standard"/>
    <w:next w:val="Standard"/>
    <w:link w:val="DatumZchn"/>
    <w:uiPriority w:val="99"/>
    <w:semiHidden/>
    <w:unhideWhenUsed/>
    <w:rsid w:val="006A2870"/>
  </w:style>
  <w:style w:type="character" w:customStyle="1" w:styleId="DatumZchn">
    <w:name w:val="Datum Zchn"/>
    <w:basedOn w:val="Absatz-Standardschriftart"/>
    <w:link w:val="Datum"/>
    <w:uiPriority w:val="99"/>
    <w:semiHidden/>
    <w:rsid w:val="006A2870"/>
  </w:style>
  <w:style w:type="paragraph" w:styleId="Anrede">
    <w:name w:val="Salutation"/>
    <w:basedOn w:val="Standard"/>
    <w:next w:val="Standard"/>
    <w:link w:val="AnredeZchn"/>
    <w:uiPriority w:val="99"/>
    <w:semiHidden/>
    <w:unhideWhenUsed/>
    <w:rsid w:val="006A2870"/>
  </w:style>
  <w:style w:type="character" w:customStyle="1" w:styleId="AnredeZchn">
    <w:name w:val="Anrede Zchn"/>
    <w:basedOn w:val="Absatz-Standardschriftart"/>
    <w:link w:val="Anrede"/>
    <w:uiPriority w:val="99"/>
    <w:semiHidden/>
    <w:rsid w:val="006A2870"/>
  </w:style>
  <w:style w:type="paragraph" w:styleId="Untertitel">
    <w:name w:val="Subtitle"/>
    <w:basedOn w:val="Standard"/>
    <w:next w:val="Standard"/>
    <w:link w:val="UntertitelZchn"/>
    <w:uiPriority w:val="11"/>
    <w:qFormat/>
    <w:rsid w:val="006A2870"/>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287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287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287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2870"/>
    <w:pPr>
      <w:spacing w:after="120"/>
      <w:ind w:left="1415"/>
      <w:contextualSpacing/>
    </w:pPr>
  </w:style>
  <w:style w:type="paragraph" w:styleId="Listenfortsetzung4">
    <w:name w:val="List Continue 4"/>
    <w:basedOn w:val="Standard"/>
    <w:uiPriority w:val="99"/>
    <w:semiHidden/>
    <w:unhideWhenUsed/>
    <w:rsid w:val="006A2870"/>
    <w:pPr>
      <w:spacing w:after="120"/>
      <w:ind w:left="1132"/>
      <w:contextualSpacing/>
    </w:pPr>
  </w:style>
  <w:style w:type="paragraph" w:styleId="Listenfortsetzung3">
    <w:name w:val="List Continue 3"/>
    <w:basedOn w:val="Standard"/>
    <w:uiPriority w:val="99"/>
    <w:semiHidden/>
    <w:unhideWhenUsed/>
    <w:rsid w:val="006A2870"/>
    <w:pPr>
      <w:spacing w:after="120"/>
      <w:ind w:left="849"/>
      <w:contextualSpacing/>
    </w:pPr>
  </w:style>
  <w:style w:type="paragraph" w:styleId="Listenfortsetzung2">
    <w:name w:val="List Continue 2"/>
    <w:basedOn w:val="Standard"/>
    <w:uiPriority w:val="99"/>
    <w:semiHidden/>
    <w:unhideWhenUsed/>
    <w:rsid w:val="006A2870"/>
    <w:pPr>
      <w:spacing w:after="120"/>
      <w:ind w:left="566"/>
      <w:contextualSpacing/>
    </w:pPr>
  </w:style>
  <w:style w:type="paragraph" w:styleId="Listenfortsetzung">
    <w:name w:val="List Continue"/>
    <w:basedOn w:val="Standard"/>
    <w:uiPriority w:val="99"/>
    <w:semiHidden/>
    <w:unhideWhenUsed/>
    <w:rsid w:val="006A2870"/>
    <w:pPr>
      <w:spacing w:after="120"/>
      <w:ind w:left="283"/>
      <w:contextualSpacing/>
    </w:pPr>
  </w:style>
  <w:style w:type="paragraph" w:styleId="Unterschrift">
    <w:name w:val="Signature"/>
    <w:basedOn w:val="Standard"/>
    <w:link w:val="UnterschriftZchn"/>
    <w:uiPriority w:val="99"/>
    <w:semiHidden/>
    <w:unhideWhenUsed/>
    <w:rsid w:val="006A2870"/>
    <w:pPr>
      <w:spacing w:after="0" w:line="240" w:lineRule="auto"/>
      <w:ind w:left="4252"/>
    </w:pPr>
  </w:style>
  <w:style w:type="character" w:customStyle="1" w:styleId="UnterschriftZchn">
    <w:name w:val="Unterschrift Zchn"/>
    <w:basedOn w:val="Absatz-Standardschriftart"/>
    <w:link w:val="Unterschrift"/>
    <w:uiPriority w:val="99"/>
    <w:semiHidden/>
    <w:rsid w:val="006A2870"/>
  </w:style>
  <w:style w:type="paragraph" w:styleId="Gruformel">
    <w:name w:val="Closing"/>
    <w:basedOn w:val="Standard"/>
    <w:link w:val="GruformelZchn"/>
    <w:uiPriority w:val="99"/>
    <w:semiHidden/>
    <w:unhideWhenUsed/>
    <w:rsid w:val="006A2870"/>
    <w:pPr>
      <w:spacing w:after="0" w:line="240" w:lineRule="auto"/>
      <w:ind w:left="4252"/>
    </w:pPr>
  </w:style>
  <w:style w:type="character" w:customStyle="1" w:styleId="GruformelZchn">
    <w:name w:val="Grußformel Zchn"/>
    <w:basedOn w:val="Absatz-Standardschriftart"/>
    <w:link w:val="Gruformel"/>
    <w:uiPriority w:val="99"/>
    <w:semiHidden/>
    <w:rsid w:val="006A2870"/>
  </w:style>
  <w:style w:type="paragraph" w:styleId="Titel">
    <w:name w:val="Title"/>
    <w:basedOn w:val="Standard"/>
    <w:next w:val="Standard"/>
    <w:link w:val="TitelZchn"/>
    <w:uiPriority w:val="10"/>
    <w:qFormat/>
    <w:rsid w:val="006A2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87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2870"/>
    <w:pPr>
      <w:numPr>
        <w:numId w:val="6"/>
      </w:numPr>
      <w:contextualSpacing/>
    </w:pPr>
  </w:style>
  <w:style w:type="paragraph" w:styleId="Listennummer4">
    <w:name w:val="List Number 4"/>
    <w:basedOn w:val="Standard"/>
    <w:uiPriority w:val="99"/>
    <w:semiHidden/>
    <w:unhideWhenUsed/>
    <w:rsid w:val="006A2870"/>
    <w:pPr>
      <w:numPr>
        <w:numId w:val="7"/>
      </w:numPr>
      <w:contextualSpacing/>
    </w:pPr>
  </w:style>
  <w:style w:type="paragraph" w:styleId="Listennummer3">
    <w:name w:val="List Number 3"/>
    <w:basedOn w:val="Standard"/>
    <w:uiPriority w:val="99"/>
    <w:semiHidden/>
    <w:unhideWhenUsed/>
    <w:rsid w:val="006A2870"/>
    <w:pPr>
      <w:numPr>
        <w:numId w:val="8"/>
      </w:numPr>
      <w:contextualSpacing/>
    </w:pPr>
  </w:style>
  <w:style w:type="paragraph" w:styleId="Listennummer2">
    <w:name w:val="List Number 2"/>
    <w:basedOn w:val="Standard"/>
    <w:uiPriority w:val="99"/>
    <w:semiHidden/>
    <w:unhideWhenUsed/>
    <w:rsid w:val="006A2870"/>
    <w:pPr>
      <w:numPr>
        <w:numId w:val="9"/>
      </w:numPr>
      <w:contextualSpacing/>
    </w:pPr>
  </w:style>
  <w:style w:type="paragraph" w:styleId="Aufzhlungszeichen5">
    <w:name w:val="List Bullet 5"/>
    <w:basedOn w:val="Standard"/>
    <w:uiPriority w:val="99"/>
    <w:semiHidden/>
    <w:unhideWhenUsed/>
    <w:rsid w:val="006A2870"/>
    <w:pPr>
      <w:numPr>
        <w:numId w:val="10"/>
      </w:numPr>
      <w:contextualSpacing/>
    </w:pPr>
  </w:style>
  <w:style w:type="paragraph" w:styleId="Aufzhlungszeichen4">
    <w:name w:val="List Bullet 4"/>
    <w:basedOn w:val="Standard"/>
    <w:uiPriority w:val="99"/>
    <w:semiHidden/>
    <w:unhideWhenUsed/>
    <w:rsid w:val="006A2870"/>
    <w:pPr>
      <w:numPr>
        <w:numId w:val="11"/>
      </w:numPr>
      <w:contextualSpacing/>
    </w:pPr>
  </w:style>
  <w:style w:type="paragraph" w:styleId="Aufzhlungszeichen3">
    <w:name w:val="List Bullet 3"/>
    <w:basedOn w:val="Standard"/>
    <w:uiPriority w:val="99"/>
    <w:semiHidden/>
    <w:unhideWhenUsed/>
    <w:rsid w:val="006A2870"/>
    <w:pPr>
      <w:numPr>
        <w:numId w:val="12"/>
      </w:numPr>
      <w:contextualSpacing/>
    </w:pPr>
  </w:style>
  <w:style w:type="paragraph" w:styleId="Aufzhlungszeichen2">
    <w:name w:val="List Bullet 2"/>
    <w:basedOn w:val="Standard"/>
    <w:uiPriority w:val="99"/>
    <w:semiHidden/>
    <w:unhideWhenUsed/>
    <w:rsid w:val="006A2870"/>
    <w:pPr>
      <w:numPr>
        <w:numId w:val="13"/>
      </w:numPr>
      <w:contextualSpacing/>
    </w:pPr>
  </w:style>
  <w:style w:type="paragraph" w:styleId="Liste5">
    <w:name w:val="List 5"/>
    <w:basedOn w:val="Standard"/>
    <w:uiPriority w:val="99"/>
    <w:semiHidden/>
    <w:unhideWhenUsed/>
    <w:rsid w:val="006A2870"/>
    <w:pPr>
      <w:ind w:left="1415" w:hanging="283"/>
      <w:contextualSpacing/>
    </w:pPr>
  </w:style>
  <w:style w:type="paragraph" w:styleId="Liste4">
    <w:name w:val="List 4"/>
    <w:basedOn w:val="Standard"/>
    <w:uiPriority w:val="99"/>
    <w:semiHidden/>
    <w:unhideWhenUsed/>
    <w:rsid w:val="006A2870"/>
    <w:pPr>
      <w:ind w:left="1132" w:hanging="283"/>
      <w:contextualSpacing/>
    </w:pPr>
  </w:style>
  <w:style w:type="paragraph" w:styleId="Liste3">
    <w:name w:val="List 3"/>
    <w:basedOn w:val="Standard"/>
    <w:uiPriority w:val="99"/>
    <w:semiHidden/>
    <w:unhideWhenUsed/>
    <w:rsid w:val="006A2870"/>
    <w:pPr>
      <w:ind w:left="849" w:hanging="283"/>
      <w:contextualSpacing/>
    </w:pPr>
  </w:style>
  <w:style w:type="paragraph" w:styleId="Liste2">
    <w:name w:val="List 2"/>
    <w:basedOn w:val="Standard"/>
    <w:uiPriority w:val="99"/>
    <w:semiHidden/>
    <w:unhideWhenUsed/>
    <w:rsid w:val="006A2870"/>
    <w:pPr>
      <w:ind w:left="566" w:hanging="283"/>
      <w:contextualSpacing/>
    </w:pPr>
  </w:style>
  <w:style w:type="paragraph" w:styleId="Listennummer">
    <w:name w:val="List Number"/>
    <w:basedOn w:val="Standard"/>
    <w:uiPriority w:val="99"/>
    <w:semiHidden/>
    <w:unhideWhenUsed/>
    <w:rsid w:val="006A2870"/>
    <w:pPr>
      <w:numPr>
        <w:numId w:val="14"/>
      </w:numPr>
      <w:contextualSpacing/>
    </w:pPr>
  </w:style>
  <w:style w:type="paragraph" w:styleId="Aufzhlungszeichen">
    <w:name w:val="List Bullet"/>
    <w:basedOn w:val="Standard"/>
    <w:uiPriority w:val="99"/>
    <w:semiHidden/>
    <w:unhideWhenUsed/>
    <w:rsid w:val="006A2870"/>
    <w:pPr>
      <w:numPr>
        <w:numId w:val="15"/>
      </w:numPr>
      <w:contextualSpacing/>
    </w:pPr>
  </w:style>
  <w:style w:type="paragraph" w:styleId="Liste">
    <w:name w:val="List"/>
    <w:basedOn w:val="Standard"/>
    <w:uiPriority w:val="99"/>
    <w:semiHidden/>
    <w:unhideWhenUsed/>
    <w:rsid w:val="006A2870"/>
    <w:pPr>
      <w:ind w:left="283" w:hanging="283"/>
      <w:contextualSpacing/>
    </w:pPr>
  </w:style>
  <w:style w:type="paragraph" w:styleId="RGV-berschrift">
    <w:name w:val="toa heading"/>
    <w:basedOn w:val="Standard"/>
    <w:next w:val="Standard"/>
    <w:uiPriority w:val="99"/>
    <w:semiHidden/>
    <w:unhideWhenUsed/>
    <w:rsid w:val="006A287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287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6A2870"/>
    <w:rPr>
      <w:rFonts w:ascii="Consolas" w:hAnsi="Consolas"/>
      <w:sz w:val="20"/>
      <w:szCs w:val="20"/>
    </w:rPr>
  </w:style>
  <w:style w:type="paragraph" w:styleId="Rechtsgrundlagenverzeichnis">
    <w:name w:val="table of authorities"/>
    <w:basedOn w:val="Standard"/>
    <w:next w:val="Standard"/>
    <w:uiPriority w:val="99"/>
    <w:semiHidden/>
    <w:unhideWhenUsed/>
    <w:rsid w:val="006A2870"/>
    <w:pPr>
      <w:spacing w:after="0"/>
      <w:ind w:left="220" w:hanging="220"/>
    </w:pPr>
  </w:style>
  <w:style w:type="paragraph" w:styleId="Endnotentext">
    <w:name w:val="endnote text"/>
    <w:basedOn w:val="Standard"/>
    <w:link w:val="EndnotentextZchn"/>
    <w:uiPriority w:val="99"/>
    <w:semiHidden/>
    <w:unhideWhenUsed/>
    <w:rsid w:val="006A287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2870"/>
    <w:rPr>
      <w:sz w:val="20"/>
      <w:szCs w:val="20"/>
    </w:rPr>
  </w:style>
  <w:style w:type="character" w:styleId="Endnotenzeichen">
    <w:name w:val="endnote reference"/>
    <w:basedOn w:val="Absatz-Standardschriftart"/>
    <w:uiPriority w:val="99"/>
    <w:semiHidden/>
    <w:unhideWhenUsed/>
    <w:rsid w:val="006A2870"/>
    <w:rPr>
      <w:vertAlign w:val="superscript"/>
    </w:rPr>
  </w:style>
  <w:style w:type="character" w:styleId="Seitenzahl">
    <w:name w:val="page number"/>
    <w:basedOn w:val="Absatz-Standardschriftart"/>
    <w:uiPriority w:val="99"/>
    <w:semiHidden/>
    <w:unhideWhenUsed/>
    <w:rsid w:val="006A2870"/>
  </w:style>
  <w:style w:type="character" w:styleId="Funotenzeichen">
    <w:name w:val="footnote reference"/>
    <w:basedOn w:val="Absatz-Standardschriftart"/>
    <w:uiPriority w:val="99"/>
    <w:semiHidden/>
    <w:unhideWhenUsed/>
    <w:rsid w:val="006A2870"/>
    <w:rPr>
      <w:vertAlign w:val="superscript"/>
    </w:rPr>
  </w:style>
  <w:style w:type="paragraph" w:styleId="Umschlagabsenderadresse">
    <w:name w:val="envelope return"/>
    <w:basedOn w:val="Standard"/>
    <w:uiPriority w:val="99"/>
    <w:semiHidden/>
    <w:unhideWhenUsed/>
    <w:rsid w:val="006A287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287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6A2870"/>
    <w:pPr>
      <w:spacing w:after="0"/>
    </w:pPr>
  </w:style>
  <w:style w:type="paragraph" w:styleId="Beschriftung">
    <w:name w:val="caption"/>
    <w:basedOn w:val="Standard"/>
    <w:next w:val="Standard"/>
    <w:uiPriority w:val="35"/>
    <w:semiHidden/>
    <w:unhideWhenUsed/>
    <w:qFormat/>
    <w:rsid w:val="006A2870"/>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6A2870"/>
    <w:pPr>
      <w:spacing w:after="0" w:line="240" w:lineRule="auto"/>
      <w:ind w:left="220" w:hanging="220"/>
    </w:pPr>
  </w:style>
  <w:style w:type="paragraph" w:styleId="Indexberschrift">
    <w:name w:val="index heading"/>
    <w:basedOn w:val="Standard"/>
    <w:next w:val="Index1"/>
    <w:uiPriority w:val="99"/>
    <w:semiHidden/>
    <w:unhideWhenUsed/>
    <w:rsid w:val="006A2870"/>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6A287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2870"/>
    <w:rPr>
      <w:sz w:val="20"/>
      <w:szCs w:val="20"/>
    </w:rPr>
  </w:style>
  <w:style w:type="paragraph" w:styleId="Standardeinzug">
    <w:name w:val="Normal Indent"/>
    <w:basedOn w:val="Standard"/>
    <w:uiPriority w:val="99"/>
    <w:semiHidden/>
    <w:unhideWhenUsed/>
    <w:rsid w:val="006A2870"/>
    <w:pPr>
      <w:ind w:left="720"/>
    </w:pPr>
  </w:style>
  <w:style w:type="paragraph" w:styleId="Verzeichnis9">
    <w:name w:val="toc 9"/>
    <w:basedOn w:val="Standard"/>
    <w:next w:val="Standard"/>
    <w:autoRedefine/>
    <w:uiPriority w:val="39"/>
    <w:semiHidden/>
    <w:unhideWhenUsed/>
    <w:rsid w:val="006A2870"/>
    <w:pPr>
      <w:spacing w:after="100"/>
      <w:ind w:left="1760"/>
    </w:pPr>
  </w:style>
  <w:style w:type="paragraph" w:styleId="Verzeichnis8">
    <w:name w:val="toc 8"/>
    <w:basedOn w:val="Standard"/>
    <w:next w:val="Standard"/>
    <w:autoRedefine/>
    <w:uiPriority w:val="39"/>
    <w:semiHidden/>
    <w:unhideWhenUsed/>
    <w:rsid w:val="006A2870"/>
    <w:pPr>
      <w:spacing w:after="100"/>
      <w:ind w:left="1540"/>
    </w:pPr>
  </w:style>
  <w:style w:type="paragraph" w:styleId="Verzeichnis7">
    <w:name w:val="toc 7"/>
    <w:basedOn w:val="Standard"/>
    <w:next w:val="Standard"/>
    <w:autoRedefine/>
    <w:uiPriority w:val="39"/>
    <w:semiHidden/>
    <w:unhideWhenUsed/>
    <w:rsid w:val="006A2870"/>
    <w:pPr>
      <w:spacing w:after="100"/>
      <w:ind w:left="1320"/>
    </w:pPr>
  </w:style>
  <w:style w:type="paragraph" w:styleId="Verzeichnis6">
    <w:name w:val="toc 6"/>
    <w:basedOn w:val="Standard"/>
    <w:next w:val="Standard"/>
    <w:autoRedefine/>
    <w:uiPriority w:val="39"/>
    <w:semiHidden/>
    <w:unhideWhenUsed/>
    <w:rsid w:val="006A2870"/>
    <w:pPr>
      <w:spacing w:after="100"/>
      <w:ind w:left="1100"/>
    </w:pPr>
  </w:style>
  <w:style w:type="paragraph" w:styleId="Verzeichnis5">
    <w:name w:val="toc 5"/>
    <w:basedOn w:val="Standard"/>
    <w:next w:val="Standard"/>
    <w:autoRedefine/>
    <w:uiPriority w:val="39"/>
    <w:semiHidden/>
    <w:unhideWhenUsed/>
    <w:rsid w:val="006A2870"/>
    <w:pPr>
      <w:spacing w:after="100"/>
      <w:ind w:left="880"/>
    </w:pPr>
  </w:style>
  <w:style w:type="paragraph" w:styleId="Verzeichnis4">
    <w:name w:val="toc 4"/>
    <w:basedOn w:val="Standard"/>
    <w:next w:val="Standard"/>
    <w:autoRedefine/>
    <w:uiPriority w:val="39"/>
    <w:semiHidden/>
    <w:unhideWhenUsed/>
    <w:rsid w:val="006A2870"/>
    <w:pPr>
      <w:spacing w:after="100"/>
      <w:ind w:left="660"/>
    </w:pPr>
  </w:style>
  <w:style w:type="paragraph" w:styleId="Verzeichnis3">
    <w:name w:val="toc 3"/>
    <w:basedOn w:val="Standard"/>
    <w:next w:val="Standard"/>
    <w:autoRedefine/>
    <w:uiPriority w:val="39"/>
    <w:semiHidden/>
    <w:unhideWhenUsed/>
    <w:rsid w:val="006A2870"/>
    <w:pPr>
      <w:spacing w:after="100"/>
      <w:ind w:left="440"/>
    </w:pPr>
  </w:style>
  <w:style w:type="paragraph" w:styleId="Verzeichnis2">
    <w:name w:val="toc 2"/>
    <w:basedOn w:val="Standard"/>
    <w:next w:val="Standard"/>
    <w:autoRedefine/>
    <w:uiPriority w:val="39"/>
    <w:semiHidden/>
    <w:unhideWhenUsed/>
    <w:rsid w:val="006A2870"/>
    <w:pPr>
      <w:spacing w:after="100"/>
      <w:ind w:left="220"/>
    </w:pPr>
  </w:style>
  <w:style w:type="paragraph" w:styleId="Verzeichnis1">
    <w:name w:val="toc 1"/>
    <w:basedOn w:val="Standard"/>
    <w:next w:val="Standard"/>
    <w:autoRedefine/>
    <w:uiPriority w:val="39"/>
    <w:semiHidden/>
    <w:unhideWhenUsed/>
    <w:rsid w:val="006A2870"/>
    <w:pPr>
      <w:spacing w:after="100"/>
    </w:pPr>
  </w:style>
  <w:style w:type="paragraph" w:styleId="Index9">
    <w:name w:val="index 9"/>
    <w:basedOn w:val="Standard"/>
    <w:next w:val="Standard"/>
    <w:autoRedefine/>
    <w:uiPriority w:val="99"/>
    <w:semiHidden/>
    <w:unhideWhenUsed/>
    <w:rsid w:val="006A2870"/>
    <w:pPr>
      <w:spacing w:after="0" w:line="240" w:lineRule="auto"/>
      <w:ind w:left="1980" w:hanging="220"/>
    </w:pPr>
  </w:style>
  <w:style w:type="paragraph" w:styleId="Index8">
    <w:name w:val="index 8"/>
    <w:basedOn w:val="Standard"/>
    <w:next w:val="Standard"/>
    <w:autoRedefine/>
    <w:uiPriority w:val="99"/>
    <w:semiHidden/>
    <w:unhideWhenUsed/>
    <w:rsid w:val="006A2870"/>
    <w:pPr>
      <w:spacing w:after="0" w:line="240" w:lineRule="auto"/>
      <w:ind w:left="1760" w:hanging="220"/>
    </w:pPr>
  </w:style>
  <w:style w:type="paragraph" w:styleId="Index7">
    <w:name w:val="index 7"/>
    <w:basedOn w:val="Standard"/>
    <w:next w:val="Standard"/>
    <w:autoRedefine/>
    <w:uiPriority w:val="99"/>
    <w:semiHidden/>
    <w:unhideWhenUsed/>
    <w:rsid w:val="006A2870"/>
    <w:pPr>
      <w:spacing w:after="0" w:line="240" w:lineRule="auto"/>
      <w:ind w:left="1540" w:hanging="220"/>
    </w:pPr>
  </w:style>
  <w:style w:type="paragraph" w:styleId="Index6">
    <w:name w:val="index 6"/>
    <w:basedOn w:val="Standard"/>
    <w:next w:val="Standard"/>
    <w:autoRedefine/>
    <w:uiPriority w:val="99"/>
    <w:semiHidden/>
    <w:unhideWhenUsed/>
    <w:rsid w:val="006A2870"/>
    <w:pPr>
      <w:spacing w:after="0" w:line="240" w:lineRule="auto"/>
      <w:ind w:left="1320" w:hanging="220"/>
    </w:pPr>
  </w:style>
  <w:style w:type="paragraph" w:styleId="Index5">
    <w:name w:val="index 5"/>
    <w:basedOn w:val="Standard"/>
    <w:next w:val="Standard"/>
    <w:autoRedefine/>
    <w:uiPriority w:val="99"/>
    <w:semiHidden/>
    <w:unhideWhenUsed/>
    <w:rsid w:val="006A2870"/>
    <w:pPr>
      <w:spacing w:after="0" w:line="240" w:lineRule="auto"/>
      <w:ind w:left="1100" w:hanging="220"/>
    </w:pPr>
  </w:style>
  <w:style w:type="paragraph" w:styleId="Index4">
    <w:name w:val="index 4"/>
    <w:basedOn w:val="Standard"/>
    <w:next w:val="Standard"/>
    <w:autoRedefine/>
    <w:uiPriority w:val="99"/>
    <w:semiHidden/>
    <w:unhideWhenUsed/>
    <w:rsid w:val="006A2870"/>
    <w:pPr>
      <w:spacing w:after="0" w:line="240" w:lineRule="auto"/>
      <w:ind w:left="880" w:hanging="220"/>
    </w:pPr>
  </w:style>
  <w:style w:type="paragraph" w:styleId="Index3">
    <w:name w:val="index 3"/>
    <w:basedOn w:val="Standard"/>
    <w:next w:val="Standard"/>
    <w:autoRedefine/>
    <w:uiPriority w:val="99"/>
    <w:semiHidden/>
    <w:unhideWhenUsed/>
    <w:rsid w:val="006A2870"/>
    <w:pPr>
      <w:spacing w:after="0" w:line="240" w:lineRule="auto"/>
      <w:ind w:left="660" w:hanging="220"/>
    </w:pPr>
  </w:style>
  <w:style w:type="paragraph" w:styleId="Index2">
    <w:name w:val="index 2"/>
    <w:basedOn w:val="Standard"/>
    <w:next w:val="Standard"/>
    <w:autoRedefine/>
    <w:uiPriority w:val="99"/>
    <w:semiHidden/>
    <w:unhideWhenUsed/>
    <w:rsid w:val="006A2870"/>
    <w:pPr>
      <w:spacing w:after="0" w:line="240" w:lineRule="auto"/>
      <w:ind w:left="440" w:hanging="220"/>
    </w:pPr>
  </w:style>
  <w:style w:type="character" w:customStyle="1" w:styleId="berschrift9Zchn">
    <w:name w:val="Überschrift 9 Zchn"/>
    <w:basedOn w:val="Absatz-Standardschriftart"/>
    <w:link w:val="berschrift9"/>
    <w:uiPriority w:val="9"/>
    <w:semiHidden/>
    <w:rsid w:val="006A2870"/>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6A2870"/>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6A2870"/>
    <w:rPr>
      <w:rFonts w:asciiTheme="majorHAnsi" w:eastAsiaTheme="majorEastAsia" w:hAnsiTheme="majorHAnsi" w:cstheme="majorBidi"/>
      <w:i/>
      <w:iCs/>
      <w:color w:val="1F3763" w:themeColor="accent1" w:themeShade="7F"/>
    </w:rPr>
  </w:style>
  <w:style w:type="character" w:customStyle="1" w:styleId="berschrift6Zchn">
    <w:name w:val="Überschrift 6 Zchn"/>
    <w:basedOn w:val="Absatz-Standardschriftart"/>
    <w:link w:val="berschrift6"/>
    <w:uiPriority w:val="9"/>
    <w:semiHidden/>
    <w:rsid w:val="006A2870"/>
    <w:rPr>
      <w:rFonts w:asciiTheme="majorHAnsi" w:eastAsiaTheme="majorEastAsia" w:hAnsiTheme="majorHAnsi" w:cstheme="majorBidi"/>
      <w:color w:val="1F3763" w:themeColor="accent1" w:themeShade="7F"/>
    </w:rPr>
  </w:style>
  <w:style w:type="character" w:customStyle="1" w:styleId="berschrift5Zchn">
    <w:name w:val="Überschrift 5 Zchn"/>
    <w:basedOn w:val="Absatz-Standardschriftart"/>
    <w:link w:val="berschrift5"/>
    <w:uiPriority w:val="9"/>
    <w:semiHidden/>
    <w:rsid w:val="006A2870"/>
    <w:rPr>
      <w:rFonts w:asciiTheme="majorHAnsi" w:eastAsiaTheme="majorEastAsia" w:hAnsiTheme="majorHAnsi" w:cstheme="majorBidi"/>
      <w:color w:val="2F5496" w:themeColor="accent1" w:themeShade="BF"/>
    </w:rPr>
  </w:style>
  <w:style w:type="character" w:customStyle="1" w:styleId="berschrift4Zchn">
    <w:name w:val="Überschrift 4 Zchn"/>
    <w:basedOn w:val="Absatz-Standardschriftart"/>
    <w:link w:val="berschrift4"/>
    <w:uiPriority w:val="9"/>
    <w:semiHidden/>
    <w:rsid w:val="006A2870"/>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semiHidden/>
    <w:rsid w:val="006A2870"/>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semiHidden/>
    <w:rsid w:val="006A2870"/>
    <w:rPr>
      <w:rFonts w:asciiTheme="majorHAnsi" w:eastAsiaTheme="majorEastAsia" w:hAnsiTheme="majorHAnsi" w:cstheme="majorBidi"/>
      <w:color w:val="2F5496" w:themeColor="accent1" w:themeShade="BF"/>
      <w:sz w:val="26"/>
      <w:szCs w:val="26"/>
    </w:rPr>
  </w:style>
  <w:style w:type="paragraph" w:customStyle="1" w:styleId="CitaviBibliographyHeading">
    <w:name w:val="Citavi Bibliography Heading"/>
    <w:basedOn w:val="Standard"/>
    <w:link w:val="CitaviBibliographyHeadingZchn"/>
    <w:uiPriority w:val="99"/>
    <w:rsid w:val="006A2870"/>
    <w:pPr>
      <w:jc w:val="both"/>
    </w:pPr>
    <w:rPr>
      <w:rFonts w:ascii="Segoe UI" w:hAnsi="Segoe UI" w:cs="Segoe UI"/>
      <w:lang w:val="en-US" w:eastAsia="de-DE"/>
    </w:rPr>
  </w:style>
  <w:style w:type="character" w:customStyle="1" w:styleId="CitaviBibliographyHeadingZchn">
    <w:name w:val="Citavi Bibliography Heading Zchn"/>
    <w:basedOn w:val="Absatz-Standardschriftart"/>
    <w:link w:val="CitaviBibliographyHeading"/>
    <w:rsid w:val="006A2870"/>
    <w:rPr>
      <w:rFonts w:ascii="Segoe UI" w:hAnsi="Segoe UI" w:cs="Segoe UI"/>
      <w:lang w:val="en-US" w:eastAsia="de-DE"/>
    </w:rPr>
  </w:style>
  <w:style w:type="paragraph" w:customStyle="1" w:styleId="CitaviBibliographyEntry">
    <w:name w:val="Citavi Bibliography Entry"/>
    <w:basedOn w:val="Standard"/>
    <w:link w:val="CitaviBibliographyEntryZchn"/>
    <w:uiPriority w:val="99"/>
    <w:rsid w:val="006A2870"/>
    <w:pPr>
      <w:spacing w:after="120"/>
    </w:pPr>
    <w:rPr>
      <w:rFonts w:ascii="Segoe UI" w:hAnsi="Segoe UI" w:cs="Segoe UI"/>
      <w:lang w:val="en-US" w:eastAsia="de-DE"/>
    </w:rPr>
  </w:style>
  <w:style w:type="character" w:customStyle="1" w:styleId="CitaviBibliographyEntryZchn">
    <w:name w:val="Citavi Bibliography Entry Zchn"/>
    <w:basedOn w:val="Absatz-Standardschriftart"/>
    <w:link w:val="CitaviBibliographyEntry"/>
    <w:uiPriority w:val="99"/>
    <w:rsid w:val="006A2870"/>
    <w:rPr>
      <w:rFonts w:ascii="Segoe UI" w:hAnsi="Segoe UI" w:cs="Segoe UI"/>
      <w:lang w:val="en-US" w:eastAsia="de-DE"/>
    </w:rPr>
  </w:style>
  <w:style w:type="paragraph" w:customStyle="1" w:styleId="CitaviChapterBibliographyHeading">
    <w:name w:val="Citavi Chapter Bibliography Heading"/>
    <w:basedOn w:val="berschrift2"/>
    <w:link w:val="CitaviChapterBibliographyHeadingZchn"/>
    <w:uiPriority w:val="99"/>
    <w:rsid w:val="0092245B"/>
  </w:style>
  <w:style w:type="character" w:customStyle="1" w:styleId="CitaviChapterBibliographyHeadingZchn">
    <w:name w:val="Citavi Chapter Bibliography Heading Zchn"/>
    <w:basedOn w:val="Absatz-Standardschriftart"/>
    <w:link w:val="CitaviChapterBibliographyHeading"/>
    <w:uiPriority w:val="99"/>
    <w:rsid w:val="0092245B"/>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92245B"/>
    <w:pPr>
      <w:jc w:val="both"/>
      <w:outlineLvl w:val="9"/>
    </w:pPr>
    <w:rPr>
      <w:rFonts w:ascii="Segoe UI" w:hAnsi="Segoe UI" w:cs="Segoe UI"/>
      <w:bCs/>
      <w:lang w:val="en-US"/>
    </w:rPr>
  </w:style>
  <w:style w:type="character" w:customStyle="1" w:styleId="CitaviBibliographySubheading1Zchn">
    <w:name w:val="Citavi Bibliography Subheading 1 Zchn"/>
    <w:basedOn w:val="Absatz-Standardschriftart"/>
    <w:link w:val="CitaviBibliographySubheading1"/>
    <w:uiPriority w:val="99"/>
    <w:rsid w:val="0092245B"/>
    <w:rPr>
      <w:rFonts w:ascii="Segoe UI" w:eastAsiaTheme="majorEastAsia" w:hAnsi="Segoe UI" w:cs="Segoe UI"/>
      <w:bCs/>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uiPriority w:val="99"/>
    <w:rsid w:val="0092245B"/>
    <w:pPr>
      <w:jc w:val="both"/>
      <w:outlineLvl w:val="9"/>
    </w:pPr>
    <w:rPr>
      <w:rFonts w:ascii="Segoe UI" w:hAnsi="Segoe UI" w:cs="Segoe UI"/>
      <w:bCs/>
      <w:lang w:val="en-US"/>
    </w:rPr>
  </w:style>
  <w:style w:type="character" w:customStyle="1" w:styleId="CitaviBibliographySubheading2Zchn">
    <w:name w:val="Citavi Bibliography Subheading 2 Zchn"/>
    <w:basedOn w:val="Absatz-Standardschriftart"/>
    <w:link w:val="CitaviBibliographySubheading2"/>
    <w:uiPriority w:val="99"/>
    <w:rsid w:val="0092245B"/>
    <w:rPr>
      <w:rFonts w:ascii="Segoe UI" w:eastAsiaTheme="majorEastAsia" w:hAnsi="Segoe UI" w:cs="Segoe UI"/>
      <w:bCs/>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uiPriority w:val="99"/>
    <w:rsid w:val="0092245B"/>
    <w:pPr>
      <w:jc w:val="both"/>
      <w:outlineLvl w:val="9"/>
    </w:pPr>
    <w:rPr>
      <w:rFonts w:ascii="Segoe UI" w:hAnsi="Segoe UI" w:cs="Segoe UI"/>
      <w:bCs/>
      <w:lang w:val="en-US"/>
    </w:rPr>
  </w:style>
  <w:style w:type="character" w:customStyle="1" w:styleId="CitaviBibliographySubheading3Zchn">
    <w:name w:val="Citavi Bibliography Subheading 3 Zchn"/>
    <w:basedOn w:val="Absatz-Standardschriftart"/>
    <w:link w:val="CitaviBibliographySubheading3"/>
    <w:uiPriority w:val="99"/>
    <w:rsid w:val="0092245B"/>
    <w:rPr>
      <w:rFonts w:ascii="Segoe UI" w:eastAsiaTheme="majorEastAsia" w:hAnsi="Segoe UI" w:cs="Segoe UI"/>
      <w:bCs/>
      <w:i/>
      <w:iCs/>
      <w:color w:val="2F5496" w:themeColor="accent1" w:themeShade="BF"/>
      <w:lang w:val="en-US"/>
    </w:rPr>
  </w:style>
  <w:style w:type="paragraph" w:customStyle="1" w:styleId="CitaviBibliographySubheading4">
    <w:name w:val="Citavi Bibliography Subheading 4"/>
    <w:basedOn w:val="berschrift5"/>
    <w:link w:val="CitaviBibliographySubheading4Zchn"/>
    <w:uiPriority w:val="99"/>
    <w:rsid w:val="0092245B"/>
    <w:pPr>
      <w:jc w:val="both"/>
      <w:outlineLvl w:val="9"/>
    </w:pPr>
    <w:rPr>
      <w:rFonts w:ascii="Segoe UI" w:hAnsi="Segoe UI" w:cs="Segoe UI"/>
      <w:bCs/>
      <w:lang w:val="en-US"/>
    </w:rPr>
  </w:style>
  <w:style w:type="character" w:customStyle="1" w:styleId="CitaviBibliographySubheading4Zchn">
    <w:name w:val="Citavi Bibliography Subheading 4 Zchn"/>
    <w:basedOn w:val="Absatz-Standardschriftart"/>
    <w:link w:val="CitaviBibliographySubheading4"/>
    <w:uiPriority w:val="99"/>
    <w:rsid w:val="0092245B"/>
    <w:rPr>
      <w:rFonts w:ascii="Segoe UI" w:eastAsiaTheme="majorEastAsia" w:hAnsi="Segoe UI" w:cs="Segoe UI"/>
      <w:bCs/>
      <w:color w:val="2F5496" w:themeColor="accent1" w:themeShade="BF"/>
      <w:lang w:val="en-US"/>
    </w:rPr>
  </w:style>
  <w:style w:type="paragraph" w:customStyle="1" w:styleId="CitaviBibliographySubheading5">
    <w:name w:val="Citavi Bibliography Subheading 5"/>
    <w:basedOn w:val="berschrift6"/>
    <w:link w:val="CitaviBibliographySubheading5Zchn"/>
    <w:uiPriority w:val="99"/>
    <w:rsid w:val="0092245B"/>
    <w:pPr>
      <w:jc w:val="both"/>
      <w:outlineLvl w:val="9"/>
    </w:pPr>
    <w:rPr>
      <w:rFonts w:ascii="Segoe UI" w:hAnsi="Segoe UI" w:cs="Segoe UI"/>
      <w:bCs/>
      <w:lang w:val="en-US"/>
    </w:rPr>
  </w:style>
  <w:style w:type="character" w:customStyle="1" w:styleId="CitaviBibliographySubheading5Zchn">
    <w:name w:val="Citavi Bibliography Subheading 5 Zchn"/>
    <w:basedOn w:val="Absatz-Standardschriftart"/>
    <w:link w:val="CitaviBibliographySubheading5"/>
    <w:uiPriority w:val="99"/>
    <w:rsid w:val="0092245B"/>
    <w:rPr>
      <w:rFonts w:ascii="Segoe UI" w:eastAsiaTheme="majorEastAsia" w:hAnsi="Segoe UI" w:cs="Segoe UI"/>
      <w:bCs/>
      <w:color w:val="1F3763" w:themeColor="accent1" w:themeShade="7F"/>
      <w:lang w:val="en-US"/>
    </w:rPr>
  </w:style>
  <w:style w:type="paragraph" w:customStyle="1" w:styleId="CitaviBibliographySubheading6">
    <w:name w:val="Citavi Bibliography Subheading 6"/>
    <w:basedOn w:val="berschrift7"/>
    <w:link w:val="CitaviBibliographySubheading6Zchn"/>
    <w:uiPriority w:val="99"/>
    <w:rsid w:val="0092245B"/>
    <w:pPr>
      <w:jc w:val="both"/>
      <w:outlineLvl w:val="9"/>
    </w:pPr>
    <w:rPr>
      <w:rFonts w:ascii="Segoe UI" w:hAnsi="Segoe UI" w:cs="Segoe UI"/>
      <w:bCs/>
      <w:lang w:val="en-US"/>
    </w:rPr>
  </w:style>
  <w:style w:type="character" w:customStyle="1" w:styleId="CitaviBibliographySubheading6Zchn">
    <w:name w:val="Citavi Bibliography Subheading 6 Zchn"/>
    <w:basedOn w:val="Absatz-Standardschriftart"/>
    <w:link w:val="CitaviBibliographySubheading6"/>
    <w:uiPriority w:val="99"/>
    <w:rsid w:val="0092245B"/>
    <w:rPr>
      <w:rFonts w:ascii="Segoe UI" w:eastAsiaTheme="majorEastAsia" w:hAnsi="Segoe UI" w:cs="Segoe UI"/>
      <w:bCs/>
      <w:i/>
      <w:iCs/>
      <w:color w:val="1F3763" w:themeColor="accent1" w:themeShade="7F"/>
      <w:lang w:val="en-US"/>
    </w:rPr>
  </w:style>
  <w:style w:type="paragraph" w:customStyle="1" w:styleId="CitaviBibliographySubheading7">
    <w:name w:val="Citavi Bibliography Subheading 7"/>
    <w:basedOn w:val="berschrift8"/>
    <w:link w:val="CitaviBibliographySubheading7Zchn"/>
    <w:uiPriority w:val="99"/>
    <w:rsid w:val="0092245B"/>
    <w:pPr>
      <w:jc w:val="both"/>
      <w:outlineLvl w:val="9"/>
    </w:pPr>
    <w:rPr>
      <w:rFonts w:ascii="Segoe UI" w:hAnsi="Segoe UI" w:cs="Segoe UI"/>
      <w:bCs/>
      <w:lang w:val="en-US"/>
    </w:rPr>
  </w:style>
  <w:style w:type="character" w:customStyle="1" w:styleId="CitaviBibliographySubheading7Zchn">
    <w:name w:val="Citavi Bibliography Subheading 7 Zchn"/>
    <w:basedOn w:val="Absatz-Standardschriftart"/>
    <w:link w:val="CitaviBibliographySubheading7"/>
    <w:uiPriority w:val="99"/>
    <w:rsid w:val="0092245B"/>
    <w:rPr>
      <w:rFonts w:ascii="Segoe UI" w:eastAsiaTheme="majorEastAsia" w:hAnsi="Segoe UI" w:cs="Segoe UI"/>
      <w:bCs/>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92245B"/>
    <w:pPr>
      <w:jc w:val="both"/>
      <w:outlineLvl w:val="9"/>
    </w:pPr>
    <w:rPr>
      <w:rFonts w:ascii="Segoe UI" w:hAnsi="Segoe UI" w:cs="Segoe UI"/>
      <w:bCs/>
      <w:lang w:val="en-US"/>
    </w:rPr>
  </w:style>
  <w:style w:type="character" w:customStyle="1" w:styleId="CitaviBibliographySubheading8Zchn">
    <w:name w:val="Citavi Bibliography Subheading 8 Zchn"/>
    <w:basedOn w:val="Absatz-Standardschriftart"/>
    <w:link w:val="CitaviBibliographySubheading8"/>
    <w:uiPriority w:val="99"/>
    <w:rsid w:val="0092245B"/>
    <w:rPr>
      <w:rFonts w:ascii="Segoe UI" w:eastAsiaTheme="majorEastAsia" w:hAnsi="Segoe UI" w:cs="Segoe UI"/>
      <w:bCs/>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35474781">
      <w:bodyDiv w:val="1"/>
      <w:marLeft w:val="0"/>
      <w:marRight w:val="0"/>
      <w:marTop w:val="0"/>
      <w:marBottom w:val="0"/>
      <w:divBdr>
        <w:top w:val="none" w:sz="0" w:space="0" w:color="auto"/>
        <w:left w:val="none" w:sz="0" w:space="0" w:color="auto"/>
        <w:bottom w:val="none" w:sz="0" w:space="0" w:color="auto"/>
        <w:right w:val="none" w:sz="0" w:space="0" w:color="auto"/>
      </w:divBdr>
    </w:div>
    <w:div w:id="208879226">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39086769">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390270234">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0301979">
      <w:bodyDiv w:val="1"/>
      <w:marLeft w:val="0"/>
      <w:marRight w:val="0"/>
      <w:marTop w:val="0"/>
      <w:marBottom w:val="0"/>
      <w:divBdr>
        <w:top w:val="none" w:sz="0" w:space="0" w:color="auto"/>
        <w:left w:val="none" w:sz="0" w:space="0" w:color="auto"/>
        <w:bottom w:val="none" w:sz="0" w:space="0" w:color="auto"/>
        <w:right w:val="none" w:sz="0" w:space="0" w:color="auto"/>
      </w:divBdr>
      <w:divsChild>
        <w:div w:id="911617846">
          <w:marLeft w:val="0"/>
          <w:marRight w:val="0"/>
          <w:marTop w:val="0"/>
          <w:marBottom w:val="0"/>
          <w:divBdr>
            <w:top w:val="none" w:sz="0" w:space="0" w:color="auto"/>
            <w:left w:val="none" w:sz="0" w:space="0" w:color="auto"/>
            <w:bottom w:val="none" w:sz="0" w:space="0" w:color="auto"/>
            <w:right w:val="none" w:sz="0" w:space="0" w:color="auto"/>
          </w:divBdr>
        </w:div>
        <w:div w:id="1249651472">
          <w:marLeft w:val="0"/>
          <w:marRight w:val="0"/>
          <w:marTop w:val="0"/>
          <w:marBottom w:val="0"/>
          <w:divBdr>
            <w:top w:val="none" w:sz="0" w:space="0" w:color="auto"/>
            <w:left w:val="none" w:sz="0" w:space="0" w:color="auto"/>
            <w:bottom w:val="none" w:sz="0" w:space="0" w:color="auto"/>
            <w:right w:val="none" w:sz="0" w:space="0" w:color="auto"/>
          </w:divBdr>
        </w:div>
        <w:div w:id="671294944">
          <w:marLeft w:val="0"/>
          <w:marRight w:val="0"/>
          <w:marTop w:val="0"/>
          <w:marBottom w:val="0"/>
          <w:divBdr>
            <w:top w:val="none" w:sz="0" w:space="0" w:color="auto"/>
            <w:left w:val="none" w:sz="0" w:space="0" w:color="auto"/>
            <w:bottom w:val="none" w:sz="0" w:space="0" w:color="auto"/>
            <w:right w:val="none" w:sz="0" w:space="0" w:color="auto"/>
          </w:divBdr>
        </w:div>
        <w:div w:id="560408839">
          <w:marLeft w:val="0"/>
          <w:marRight w:val="0"/>
          <w:marTop w:val="0"/>
          <w:marBottom w:val="0"/>
          <w:divBdr>
            <w:top w:val="none" w:sz="0" w:space="0" w:color="auto"/>
            <w:left w:val="none" w:sz="0" w:space="0" w:color="auto"/>
            <w:bottom w:val="none" w:sz="0" w:space="0" w:color="auto"/>
            <w:right w:val="none" w:sz="0" w:space="0" w:color="auto"/>
          </w:divBdr>
        </w:div>
      </w:divsChild>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526144267">
      <w:bodyDiv w:val="1"/>
      <w:marLeft w:val="0"/>
      <w:marRight w:val="0"/>
      <w:marTop w:val="0"/>
      <w:marBottom w:val="0"/>
      <w:divBdr>
        <w:top w:val="none" w:sz="0" w:space="0" w:color="auto"/>
        <w:left w:val="none" w:sz="0" w:space="0" w:color="auto"/>
        <w:bottom w:val="none" w:sz="0" w:space="0" w:color="auto"/>
        <w:right w:val="none" w:sz="0" w:space="0" w:color="auto"/>
      </w:divBdr>
      <w:divsChild>
        <w:div w:id="1171994237">
          <w:marLeft w:val="0"/>
          <w:marRight w:val="0"/>
          <w:marTop w:val="0"/>
          <w:marBottom w:val="0"/>
          <w:divBdr>
            <w:top w:val="none" w:sz="0" w:space="0" w:color="auto"/>
            <w:left w:val="none" w:sz="0" w:space="0" w:color="auto"/>
            <w:bottom w:val="none" w:sz="0" w:space="0" w:color="auto"/>
            <w:right w:val="none" w:sz="0" w:space="0" w:color="auto"/>
          </w:divBdr>
        </w:div>
        <w:div w:id="1658613166">
          <w:marLeft w:val="0"/>
          <w:marRight w:val="0"/>
          <w:marTop w:val="0"/>
          <w:marBottom w:val="0"/>
          <w:divBdr>
            <w:top w:val="none" w:sz="0" w:space="0" w:color="auto"/>
            <w:left w:val="none" w:sz="0" w:space="0" w:color="auto"/>
            <w:bottom w:val="none" w:sz="0" w:space="0" w:color="auto"/>
            <w:right w:val="none" w:sz="0" w:space="0" w:color="auto"/>
          </w:divBdr>
        </w:div>
        <w:div w:id="1299459750">
          <w:marLeft w:val="0"/>
          <w:marRight w:val="0"/>
          <w:marTop w:val="0"/>
          <w:marBottom w:val="0"/>
          <w:divBdr>
            <w:top w:val="none" w:sz="0" w:space="0" w:color="auto"/>
            <w:left w:val="none" w:sz="0" w:space="0" w:color="auto"/>
            <w:bottom w:val="none" w:sz="0" w:space="0" w:color="auto"/>
            <w:right w:val="none" w:sz="0" w:space="0" w:color="auto"/>
          </w:divBdr>
        </w:div>
        <w:div w:id="985822321">
          <w:marLeft w:val="0"/>
          <w:marRight w:val="0"/>
          <w:marTop w:val="0"/>
          <w:marBottom w:val="0"/>
          <w:divBdr>
            <w:top w:val="none" w:sz="0" w:space="0" w:color="auto"/>
            <w:left w:val="none" w:sz="0" w:space="0" w:color="auto"/>
            <w:bottom w:val="none" w:sz="0" w:space="0" w:color="auto"/>
            <w:right w:val="none" w:sz="0" w:space="0" w:color="auto"/>
          </w:divBdr>
        </w:div>
      </w:divsChild>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752973142">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821119158">
      <w:bodyDiv w:val="1"/>
      <w:marLeft w:val="0"/>
      <w:marRight w:val="0"/>
      <w:marTop w:val="0"/>
      <w:marBottom w:val="0"/>
      <w:divBdr>
        <w:top w:val="none" w:sz="0" w:space="0" w:color="auto"/>
        <w:left w:val="none" w:sz="0" w:space="0" w:color="auto"/>
        <w:bottom w:val="none" w:sz="0" w:space="0" w:color="auto"/>
        <w:right w:val="none" w:sz="0" w:space="0" w:color="auto"/>
      </w:divBdr>
    </w:div>
    <w:div w:id="907687853">
      <w:bodyDiv w:val="1"/>
      <w:marLeft w:val="0"/>
      <w:marRight w:val="0"/>
      <w:marTop w:val="0"/>
      <w:marBottom w:val="0"/>
      <w:divBdr>
        <w:top w:val="none" w:sz="0" w:space="0" w:color="auto"/>
        <w:left w:val="none" w:sz="0" w:space="0" w:color="auto"/>
        <w:bottom w:val="none" w:sz="0" w:space="0" w:color="auto"/>
        <w:right w:val="none" w:sz="0" w:space="0" w:color="auto"/>
      </w:divBdr>
    </w:div>
    <w:div w:id="923882733">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099905703">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30">
      <w:bodyDiv w:val="1"/>
      <w:marLeft w:val="0"/>
      <w:marRight w:val="0"/>
      <w:marTop w:val="0"/>
      <w:marBottom w:val="0"/>
      <w:divBdr>
        <w:top w:val="none" w:sz="0" w:space="0" w:color="auto"/>
        <w:left w:val="none" w:sz="0" w:space="0" w:color="auto"/>
        <w:bottom w:val="none" w:sz="0" w:space="0" w:color="auto"/>
        <w:right w:val="none" w:sz="0" w:space="0" w:color="auto"/>
      </w:divBdr>
    </w:div>
    <w:div w:id="1293176254">
      <w:bodyDiv w:val="1"/>
      <w:marLeft w:val="0"/>
      <w:marRight w:val="0"/>
      <w:marTop w:val="0"/>
      <w:marBottom w:val="0"/>
      <w:divBdr>
        <w:top w:val="none" w:sz="0" w:space="0" w:color="auto"/>
        <w:left w:val="none" w:sz="0" w:space="0" w:color="auto"/>
        <w:bottom w:val="none" w:sz="0" w:space="0" w:color="auto"/>
        <w:right w:val="none" w:sz="0" w:space="0" w:color="auto"/>
      </w:divBdr>
    </w:div>
    <w:div w:id="1322462757">
      <w:bodyDiv w:val="1"/>
      <w:marLeft w:val="0"/>
      <w:marRight w:val="0"/>
      <w:marTop w:val="0"/>
      <w:marBottom w:val="0"/>
      <w:divBdr>
        <w:top w:val="none" w:sz="0" w:space="0" w:color="auto"/>
        <w:left w:val="none" w:sz="0" w:space="0" w:color="auto"/>
        <w:bottom w:val="none" w:sz="0" w:space="0" w:color="auto"/>
        <w:right w:val="none" w:sz="0" w:space="0" w:color="auto"/>
      </w:divBdr>
    </w:div>
    <w:div w:id="1545558044">
      <w:bodyDiv w:val="1"/>
      <w:marLeft w:val="0"/>
      <w:marRight w:val="0"/>
      <w:marTop w:val="0"/>
      <w:marBottom w:val="0"/>
      <w:divBdr>
        <w:top w:val="none" w:sz="0" w:space="0" w:color="auto"/>
        <w:left w:val="none" w:sz="0" w:space="0" w:color="auto"/>
        <w:bottom w:val="none" w:sz="0" w:space="0" w:color="auto"/>
        <w:right w:val="none" w:sz="0" w:space="0" w:color="auto"/>
      </w:divBdr>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747805575">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1937131102">
      <w:bodyDiv w:val="1"/>
      <w:marLeft w:val="0"/>
      <w:marRight w:val="0"/>
      <w:marTop w:val="0"/>
      <w:marBottom w:val="0"/>
      <w:divBdr>
        <w:top w:val="none" w:sz="0" w:space="0" w:color="auto"/>
        <w:left w:val="none" w:sz="0" w:space="0" w:color="auto"/>
        <w:bottom w:val="none" w:sz="0" w:space="0" w:color="auto"/>
        <w:right w:val="none" w:sz="0" w:space="0" w:color="auto"/>
      </w:divBdr>
    </w:div>
    <w:div w:id="1948197988">
      <w:bodyDiv w:val="1"/>
      <w:marLeft w:val="0"/>
      <w:marRight w:val="0"/>
      <w:marTop w:val="0"/>
      <w:marBottom w:val="0"/>
      <w:divBdr>
        <w:top w:val="none" w:sz="0" w:space="0" w:color="auto"/>
        <w:left w:val="none" w:sz="0" w:space="0" w:color="auto"/>
        <w:bottom w:val="none" w:sz="0" w:space="0" w:color="auto"/>
        <w:right w:val="none" w:sz="0" w:space="0" w:color="auto"/>
      </w:divBdr>
    </w:div>
    <w:div w:id="2053075017">
      <w:bodyDiv w:val="1"/>
      <w:marLeft w:val="0"/>
      <w:marRight w:val="0"/>
      <w:marTop w:val="0"/>
      <w:marBottom w:val="0"/>
      <w:divBdr>
        <w:top w:val="none" w:sz="0" w:space="0" w:color="auto"/>
        <w:left w:val="none" w:sz="0" w:space="0" w:color="auto"/>
        <w:bottom w:val="none" w:sz="0" w:space="0" w:color="auto"/>
        <w:right w:val="none" w:sz="0" w:space="0" w:color="auto"/>
      </w:divBdr>
    </w:div>
    <w:div w:id="2053990872">
      <w:bodyDiv w:val="1"/>
      <w:marLeft w:val="0"/>
      <w:marRight w:val="0"/>
      <w:marTop w:val="0"/>
      <w:marBottom w:val="0"/>
      <w:divBdr>
        <w:top w:val="none" w:sz="0" w:space="0" w:color="auto"/>
        <w:left w:val="none" w:sz="0" w:space="0" w:color="auto"/>
        <w:bottom w:val="none" w:sz="0" w:space="0" w:color="auto"/>
        <w:right w:val="none" w:sz="0" w:space="0" w:color="auto"/>
      </w:divBdr>
    </w:div>
    <w:div w:id="2110851487">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2750050">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ell.com/immunity/fulltext/S1074-7613(19)30047-0?_returnURL=https%3A%2F%2Flinkinghub.elsevier.com%2Fretrieve%2Fpii%2FS1074761319300470%3Fshowall%3Dtrue" TargetMode="External"/><Relationship Id="rId2" Type="http://schemas.openxmlformats.org/officeDocument/2006/relationships/hyperlink" Target="https://www.cell.com/immunity/fulltext/S1074-7613(19)30047-0?_returnURL=https%3A%2F%2Flinkinghub.elsevier.com%2Fretrieve%2Fpii%2FS1074761319300470%3Fshowall%3Dtrue" TargetMode="External"/><Relationship Id="rId1" Type="http://schemas.openxmlformats.org/officeDocument/2006/relationships/hyperlink" Target="https://www.cell.com/immunity/fulltext/S1074-7613(19)30047-0?_returnURL=https%3A%2F%2Flinkinghub.elsevier.com%2Fretrieve%2Fpii%2FS1074761319300470%3Fshowall%3Dtrue"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glossaryDocument" Target="glossary/document.xml"/><Relationship Id="rId10" Type="http://schemas.microsoft.com/office/2016/09/relationships/commentsIds" Target="commentsId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3EC7CFE5C1417390B9F3F104D884B6"/>
        <w:category>
          <w:name w:val="Allgemein"/>
          <w:gallery w:val="placeholder"/>
        </w:category>
        <w:types>
          <w:type w:val="bbPlcHdr"/>
        </w:types>
        <w:behaviors>
          <w:behavior w:val="content"/>
        </w:behaviors>
        <w:guid w:val="{2687D7FD-65B5-4D8E-9DDF-3F19141A0E83}"/>
      </w:docPartPr>
      <w:docPartBody>
        <w:p w:rsidR="003B07F0" w:rsidRDefault="00F979B1" w:rsidP="00F979B1">
          <w:pPr>
            <w:pStyle w:val="F03EC7CFE5C1417390B9F3F104D884B6"/>
          </w:pPr>
          <w:r w:rsidRPr="00AA765A">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07EE4A2A-1873-4D61-89FE-92A8E72DD398}"/>
      </w:docPartPr>
      <w:docPartBody>
        <w:p w:rsidR="00B95425" w:rsidRDefault="00646B76">
          <w:r w:rsidRPr="00C34994">
            <w:rPr>
              <w:rStyle w:val="Platzhaltertext"/>
            </w:rPr>
            <w:t>Klicken oder tippen Sie hier, um Text einzugeben.</w:t>
          </w:r>
        </w:p>
      </w:docPartBody>
    </w:docPart>
    <w:docPart>
      <w:docPartPr>
        <w:name w:val="F060A9D8205D4A7BB5F5E4ED552440E7"/>
        <w:category>
          <w:name w:val="Allgemein"/>
          <w:gallery w:val="placeholder"/>
        </w:category>
        <w:types>
          <w:type w:val="bbPlcHdr"/>
        </w:types>
        <w:behaviors>
          <w:behavior w:val="content"/>
        </w:behaviors>
        <w:guid w:val="{0348A7C1-AEB5-4044-8FD4-D00EC2D7D248}"/>
      </w:docPartPr>
      <w:docPartBody>
        <w:p w:rsidR="00B95425" w:rsidRDefault="00646B76" w:rsidP="00646B76">
          <w:pPr>
            <w:pStyle w:val="F060A9D8205D4A7BB5F5E4ED552440E7"/>
          </w:pPr>
          <w:r w:rsidRPr="00C34994">
            <w:rPr>
              <w:rStyle w:val="Platzhaltertext"/>
            </w:rPr>
            <w:t>Klicken oder tippen Sie hier, um Text einzugeben.</w:t>
          </w:r>
        </w:p>
      </w:docPartBody>
    </w:docPart>
    <w:docPart>
      <w:docPartPr>
        <w:name w:val="615B18FFBABF4962B7C18A0136E4CABD"/>
        <w:category>
          <w:name w:val="Allgemein"/>
          <w:gallery w:val="placeholder"/>
        </w:category>
        <w:types>
          <w:type w:val="bbPlcHdr"/>
        </w:types>
        <w:behaviors>
          <w:behavior w:val="content"/>
        </w:behaviors>
        <w:guid w:val="{F66FE209-8E46-42E1-A5E1-AD8755368DBC}"/>
      </w:docPartPr>
      <w:docPartBody>
        <w:p w:rsidR="0013611C" w:rsidRDefault="002866D8" w:rsidP="002866D8">
          <w:pPr>
            <w:pStyle w:val="615B18FFBABF4962B7C18A0136E4CABD"/>
          </w:pPr>
          <w:r w:rsidRPr="00C34994">
            <w:rPr>
              <w:rStyle w:val="Platzhaltertext"/>
            </w:rPr>
            <w:t>Klicken oder tippen Sie hier, um Text einzugeben.</w:t>
          </w:r>
        </w:p>
      </w:docPartBody>
    </w:docPart>
    <w:docPart>
      <w:docPartPr>
        <w:name w:val="433E12669407304AAB67C25DEFE7AA4B"/>
        <w:category>
          <w:name w:val="General"/>
          <w:gallery w:val="placeholder"/>
        </w:category>
        <w:types>
          <w:type w:val="bbPlcHdr"/>
        </w:types>
        <w:behaviors>
          <w:behavior w:val="content"/>
        </w:behaviors>
        <w:guid w:val="{62369ED6-F649-5D46-B601-9511B4B243F6}"/>
      </w:docPartPr>
      <w:docPartBody>
        <w:p w:rsidR="00F80ABD" w:rsidRDefault="002C7E83" w:rsidP="002C7E83">
          <w:pPr>
            <w:pStyle w:val="433E12669407304AAB67C25DEFE7AA4B"/>
          </w:pPr>
          <w:r w:rsidRPr="00C34994">
            <w:rPr>
              <w:rStyle w:val="Platzhaltertext"/>
            </w:rPr>
            <w:t>Klicken oder tippen Sie hier, um Text einzugeben.</w:t>
          </w:r>
        </w:p>
      </w:docPartBody>
    </w:docPart>
    <w:docPart>
      <w:docPartPr>
        <w:name w:val="4CCE6F0A65FA084095F9F935E546FC67"/>
        <w:category>
          <w:name w:val="General"/>
          <w:gallery w:val="placeholder"/>
        </w:category>
        <w:types>
          <w:type w:val="bbPlcHdr"/>
        </w:types>
        <w:behaviors>
          <w:behavior w:val="content"/>
        </w:behaviors>
        <w:guid w:val="{26E96DF5-D2B8-E247-9C79-BECA6551C5CD}"/>
      </w:docPartPr>
      <w:docPartBody>
        <w:p w:rsidR="00F80ABD" w:rsidRDefault="002C7E83" w:rsidP="002C7E83">
          <w:pPr>
            <w:pStyle w:val="4CCE6F0A65FA084095F9F935E546FC67"/>
          </w:pPr>
          <w:r w:rsidRPr="00C349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9B1"/>
    <w:rsid w:val="00014BAB"/>
    <w:rsid w:val="00036A2A"/>
    <w:rsid w:val="0005398D"/>
    <w:rsid w:val="000B55DD"/>
    <w:rsid w:val="000D5F2C"/>
    <w:rsid w:val="000E31BA"/>
    <w:rsid w:val="0013611C"/>
    <w:rsid w:val="00196F11"/>
    <w:rsid w:val="001A7EA9"/>
    <w:rsid w:val="001C7528"/>
    <w:rsid w:val="0020549F"/>
    <w:rsid w:val="002866D8"/>
    <w:rsid w:val="002C7318"/>
    <w:rsid w:val="002C7E83"/>
    <w:rsid w:val="00313B0B"/>
    <w:rsid w:val="003B07F0"/>
    <w:rsid w:val="00436F4F"/>
    <w:rsid w:val="00484CBD"/>
    <w:rsid w:val="00526F2D"/>
    <w:rsid w:val="00547415"/>
    <w:rsid w:val="005B196E"/>
    <w:rsid w:val="005C4D10"/>
    <w:rsid w:val="00646B76"/>
    <w:rsid w:val="0075152F"/>
    <w:rsid w:val="007E6727"/>
    <w:rsid w:val="00810545"/>
    <w:rsid w:val="008707AE"/>
    <w:rsid w:val="00872DDE"/>
    <w:rsid w:val="008835EB"/>
    <w:rsid w:val="008C6647"/>
    <w:rsid w:val="008C7D86"/>
    <w:rsid w:val="008F4EB9"/>
    <w:rsid w:val="00A30038"/>
    <w:rsid w:val="00A62629"/>
    <w:rsid w:val="00A67092"/>
    <w:rsid w:val="00AA189E"/>
    <w:rsid w:val="00B20749"/>
    <w:rsid w:val="00B915DF"/>
    <w:rsid w:val="00B95425"/>
    <w:rsid w:val="00C20A2B"/>
    <w:rsid w:val="00C27CA4"/>
    <w:rsid w:val="00C66D93"/>
    <w:rsid w:val="00D50B49"/>
    <w:rsid w:val="00E22590"/>
    <w:rsid w:val="00E321AA"/>
    <w:rsid w:val="00EB2C60"/>
    <w:rsid w:val="00F03591"/>
    <w:rsid w:val="00F75E57"/>
    <w:rsid w:val="00F76A9E"/>
    <w:rsid w:val="00F80ABD"/>
    <w:rsid w:val="00F978DA"/>
    <w:rsid w:val="00F979B1"/>
    <w:rsid w:val="00FD0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2C7E83"/>
    <w:rPr>
      <w:color w:val="808080"/>
    </w:rPr>
  </w:style>
  <w:style w:type="paragraph" w:customStyle="1" w:styleId="F03EC7CFE5C1417390B9F3F104D884B6">
    <w:name w:val="F03EC7CFE5C1417390B9F3F104D884B6"/>
    <w:rsid w:val="00F979B1"/>
  </w:style>
  <w:style w:type="paragraph" w:customStyle="1" w:styleId="F060A9D8205D4A7BB5F5E4ED552440E7">
    <w:name w:val="F060A9D8205D4A7BB5F5E4ED552440E7"/>
    <w:rsid w:val="00646B76"/>
  </w:style>
  <w:style w:type="paragraph" w:customStyle="1" w:styleId="615B18FFBABF4962B7C18A0136E4CABD">
    <w:name w:val="615B18FFBABF4962B7C18A0136E4CABD"/>
    <w:rsid w:val="002866D8"/>
    <w:rPr>
      <w:lang w:val="en-DE" w:eastAsia="en-DE"/>
    </w:rPr>
  </w:style>
  <w:style w:type="paragraph" w:customStyle="1" w:styleId="433E12669407304AAB67C25DEFE7AA4B">
    <w:name w:val="433E12669407304AAB67C25DEFE7AA4B"/>
    <w:rsid w:val="002C7E83"/>
    <w:rPr>
      <w:lang w:val="en-DE" w:eastAsia="en-GB"/>
    </w:rPr>
  </w:style>
  <w:style w:type="paragraph" w:customStyle="1" w:styleId="4CCE6F0A65FA084095F9F935E546FC67">
    <w:name w:val="4CCE6F0A65FA084095F9F935E546FC67"/>
    <w:rsid w:val="002C7E83"/>
    <w:rPr>
      <w:lang w:val="en-DE" w:eastAsia="en-GB"/>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A5E55-E185-4E56-9EC9-1827C94A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203836</Words>
  <Characters>1161866</Characters>
  <Application>Microsoft Office Word</Application>
  <DocSecurity>0</DocSecurity>
  <Lines>9682</Lines>
  <Paragraphs>2725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1362977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2</cp:revision>
  <dcterms:created xsi:type="dcterms:W3CDTF">2025-07-14T08:02:00Z</dcterms:created>
  <dcterms:modified xsi:type="dcterms:W3CDTF">2025-07-14T08:02:00Z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Dissertation_Sandy_local</vt:lpwstr>
  </property>
  <property fmtid="{D5CDD505-2E9C-101B-9397-08002B2CF9AE}" pid="3" name="CitaviDocumentProperty_0">
    <vt:lpwstr>0d53a68e-fcf9-4e7d-9f10-0b1a77dd096f</vt:lpwstr>
  </property>
  <property fmtid="{D5CDD505-2E9C-101B-9397-08002B2CF9AE}" pid="4" name="CitaviDocumentProperty_8">
    <vt:lpwstr>C:\Users\NieHau\Documents\Citavi 6\Projects\Dissertation_Sandy_local\Dissertation_Sandy_local.ctv6</vt:lpwstr>
  </property>
  <property fmtid="{D5CDD505-2E9C-101B-9397-08002B2CF9AE}" pid="5" name="CitaviDocumentProperty_6">
    <vt:lpwstr>True</vt:lpwstr>
  </property>
  <property fmtid="{D5CDD505-2E9C-101B-9397-08002B2CF9AE}" pid="6" name="CitaviDocumentProperty_1">
    <vt:lpwstr>6.17.0.0</vt:lpwstr>
  </property>
</Properties>
</file>